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F6AF4" w14:textId="77777777" w:rsidR="001A578C" w:rsidRPr="00805A62" w:rsidRDefault="001A578C" w:rsidP="007A47B9">
      <w:pPr>
        <w:spacing w:line="360" w:lineRule="auto"/>
        <w:rPr>
          <w:color w:val="000000"/>
        </w:rPr>
        <w:pPrChange w:id="0" w:author="USER" w:date="2022-11-23T19:33:00Z">
          <w:pPr/>
        </w:pPrChange>
      </w:pPr>
    </w:p>
    <w:tbl>
      <w:tblPr>
        <w:tblStyle w:val="Style113"/>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66"/>
        <w:gridCol w:w="10355"/>
      </w:tblGrid>
      <w:tr w:rsidR="001A578C" w:rsidRPr="00805A62" w14:paraId="2D9912EF" w14:textId="77777777">
        <w:trPr>
          <w:trHeight w:val="340"/>
        </w:trPr>
        <w:tc>
          <w:tcPr>
            <w:tcW w:w="3066" w:type="dxa"/>
            <w:shd w:val="clear" w:color="auto" w:fill="8DB3E2"/>
            <w:vAlign w:val="center"/>
          </w:tcPr>
          <w:p w14:paraId="6646E968" w14:textId="77777777" w:rsidR="001A578C" w:rsidRPr="00805A62" w:rsidRDefault="00000000" w:rsidP="007A47B9">
            <w:pPr>
              <w:spacing w:line="360" w:lineRule="auto"/>
              <w:rPr>
                <w:color w:val="000000"/>
              </w:rPr>
              <w:pPrChange w:id="1" w:author="USER" w:date="2022-11-23T19:33:00Z">
                <w:pPr/>
              </w:pPrChange>
            </w:pPr>
            <w:r w:rsidRPr="00805A62">
              <w:rPr>
                <w:color w:val="000000"/>
              </w:rPr>
              <w:t>PROGRAMA DE FORMACIÓN</w:t>
            </w:r>
          </w:p>
        </w:tc>
        <w:tc>
          <w:tcPr>
            <w:tcW w:w="10355" w:type="dxa"/>
            <w:vAlign w:val="center"/>
          </w:tcPr>
          <w:p w14:paraId="497521A8" w14:textId="77777777" w:rsidR="001A578C" w:rsidRPr="00805A62" w:rsidRDefault="00000000" w:rsidP="007A47B9">
            <w:pPr>
              <w:spacing w:line="360" w:lineRule="auto"/>
              <w:rPr>
                <w:color w:val="000000"/>
              </w:rPr>
              <w:pPrChange w:id="2" w:author="USER" w:date="2022-11-23T19:33:00Z">
                <w:pPr/>
              </w:pPrChange>
            </w:pPr>
            <w:r w:rsidRPr="00805A62">
              <w:rPr>
                <w:color w:val="000000"/>
              </w:rPr>
              <w:t>Mantenimiento y ensamble de equipos electrónicos</w:t>
            </w:r>
          </w:p>
        </w:tc>
      </w:tr>
    </w:tbl>
    <w:p w14:paraId="647819B0" w14:textId="77777777" w:rsidR="001A578C" w:rsidRPr="00805A62" w:rsidRDefault="001A578C" w:rsidP="007A47B9">
      <w:pPr>
        <w:spacing w:line="360" w:lineRule="auto"/>
        <w:rPr>
          <w:color w:val="000000"/>
        </w:rPr>
        <w:pPrChange w:id="3" w:author="USER" w:date="2022-11-23T19:33:00Z">
          <w:pPr/>
        </w:pPrChange>
      </w:pPr>
    </w:p>
    <w:tbl>
      <w:tblPr>
        <w:tblStyle w:val="Style11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65"/>
        <w:gridCol w:w="2366"/>
        <w:gridCol w:w="1860"/>
        <w:gridCol w:w="7231"/>
      </w:tblGrid>
      <w:tr w:rsidR="001A578C" w:rsidRPr="00805A62" w14:paraId="3B55ED80" w14:textId="77777777">
        <w:trPr>
          <w:trHeight w:val="340"/>
        </w:trPr>
        <w:tc>
          <w:tcPr>
            <w:tcW w:w="1965" w:type="dxa"/>
            <w:shd w:val="clear" w:color="auto" w:fill="8DB3E2"/>
            <w:vAlign w:val="center"/>
          </w:tcPr>
          <w:p w14:paraId="6E7E5DFC" w14:textId="77777777" w:rsidR="001A578C" w:rsidRPr="00805A62" w:rsidRDefault="00000000" w:rsidP="007A47B9">
            <w:pPr>
              <w:spacing w:line="360" w:lineRule="auto"/>
              <w:rPr>
                <w:color w:val="000000"/>
              </w:rPr>
              <w:pPrChange w:id="4" w:author="USER" w:date="2022-11-23T19:33:00Z">
                <w:pPr/>
              </w:pPrChange>
            </w:pPr>
            <w:r w:rsidRPr="00805A62">
              <w:rPr>
                <w:color w:val="000000"/>
              </w:rPr>
              <w:t>COMPETENCIA</w:t>
            </w:r>
          </w:p>
        </w:tc>
        <w:tc>
          <w:tcPr>
            <w:tcW w:w="2366" w:type="dxa"/>
            <w:vAlign w:val="center"/>
          </w:tcPr>
          <w:p w14:paraId="00E87FB7" w14:textId="77777777" w:rsidR="001A578C" w:rsidRPr="00805A62" w:rsidRDefault="00000000" w:rsidP="007A47B9">
            <w:pPr>
              <w:spacing w:line="360" w:lineRule="auto"/>
              <w:rPr>
                <w:color w:val="000000"/>
              </w:rPr>
              <w:pPrChange w:id="5" w:author="USER" w:date="2022-11-23T19:33:00Z">
                <w:pPr>
                  <w:spacing w:line="240" w:lineRule="auto"/>
                </w:pPr>
              </w:pPrChange>
            </w:pPr>
            <w:r w:rsidRPr="00805A62">
              <w:rPr>
                <w:color w:val="000000"/>
              </w:rPr>
              <w:t>291901060 - Ensamblar tarjetas electrónicas según normativa y documentación técnica.</w:t>
            </w:r>
          </w:p>
        </w:tc>
        <w:tc>
          <w:tcPr>
            <w:tcW w:w="1860" w:type="dxa"/>
            <w:shd w:val="clear" w:color="auto" w:fill="8DB3E2"/>
            <w:vAlign w:val="center"/>
          </w:tcPr>
          <w:p w14:paraId="727849FF" w14:textId="77777777" w:rsidR="001A578C" w:rsidRPr="00805A62" w:rsidRDefault="00000000" w:rsidP="007A47B9">
            <w:pPr>
              <w:spacing w:line="360" w:lineRule="auto"/>
              <w:rPr>
                <w:color w:val="000000"/>
              </w:rPr>
              <w:pPrChange w:id="6" w:author="USER" w:date="2022-11-23T19:33:00Z">
                <w:pPr/>
              </w:pPrChange>
            </w:pPr>
            <w:r w:rsidRPr="00805A62">
              <w:rPr>
                <w:color w:val="000000"/>
              </w:rPr>
              <w:t>RESULTADOS DE APRENDIZAJE</w:t>
            </w:r>
          </w:p>
        </w:tc>
        <w:tc>
          <w:tcPr>
            <w:tcW w:w="7231" w:type="dxa"/>
            <w:vAlign w:val="center"/>
          </w:tcPr>
          <w:p w14:paraId="0BBBB686" w14:textId="3A621EF6" w:rsidR="001A578C" w:rsidRPr="00805A62" w:rsidRDefault="00000000" w:rsidP="007A47B9">
            <w:pPr>
              <w:spacing w:line="360" w:lineRule="auto"/>
              <w:ind w:left="66"/>
              <w:rPr>
                <w:color w:val="000000"/>
              </w:rPr>
              <w:pPrChange w:id="7" w:author="USER" w:date="2022-11-23T19:33:00Z">
                <w:pPr>
                  <w:spacing w:line="240" w:lineRule="auto"/>
                  <w:ind w:left="66"/>
                </w:pPr>
              </w:pPrChange>
            </w:pPr>
            <w:r w:rsidRPr="00805A62">
              <w:rPr>
                <w:color w:val="000000"/>
              </w:rPr>
              <w:t>291901060-01</w:t>
            </w:r>
            <w:r w:rsidR="00805A62">
              <w:rPr>
                <w:color w:val="000000"/>
              </w:rPr>
              <w:t xml:space="preserve"> -</w:t>
            </w:r>
            <w:r w:rsidRPr="00805A62">
              <w:rPr>
                <w:color w:val="000000"/>
              </w:rPr>
              <w:t xml:space="preserve"> Preparar tarjeta electrónica de acuerdo con procedimientos y normativa.</w:t>
            </w:r>
          </w:p>
        </w:tc>
      </w:tr>
    </w:tbl>
    <w:p w14:paraId="6A851187" w14:textId="77777777" w:rsidR="001A578C" w:rsidRPr="00805A62" w:rsidRDefault="001A578C" w:rsidP="007A47B9">
      <w:pPr>
        <w:spacing w:line="360" w:lineRule="auto"/>
        <w:rPr>
          <w:color w:val="000000"/>
        </w:rPr>
        <w:pPrChange w:id="8" w:author="USER" w:date="2022-11-23T19:33:00Z">
          <w:pPr/>
        </w:pPrChange>
      </w:pPr>
    </w:p>
    <w:tbl>
      <w:tblPr>
        <w:tblStyle w:val="Style115"/>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66"/>
        <w:gridCol w:w="10355"/>
      </w:tblGrid>
      <w:tr w:rsidR="001A578C" w:rsidRPr="00805A62" w14:paraId="43A1BF84" w14:textId="77777777">
        <w:trPr>
          <w:trHeight w:val="340"/>
        </w:trPr>
        <w:tc>
          <w:tcPr>
            <w:tcW w:w="3066" w:type="dxa"/>
            <w:shd w:val="clear" w:color="auto" w:fill="8DB3E2"/>
            <w:vAlign w:val="center"/>
          </w:tcPr>
          <w:p w14:paraId="0DFE5392" w14:textId="77777777" w:rsidR="001A578C" w:rsidRPr="00805A62" w:rsidRDefault="00000000" w:rsidP="007A47B9">
            <w:pPr>
              <w:spacing w:line="360" w:lineRule="auto"/>
              <w:rPr>
                <w:color w:val="000000"/>
              </w:rPr>
              <w:pPrChange w:id="9" w:author="USER" w:date="2022-11-23T19:33:00Z">
                <w:pPr/>
              </w:pPrChange>
            </w:pPr>
            <w:r w:rsidRPr="00805A62">
              <w:rPr>
                <w:color w:val="000000"/>
              </w:rPr>
              <w:t>NÚMERO DEL COMPONENTE FORMATIVO</w:t>
            </w:r>
          </w:p>
        </w:tc>
        <w:tc>
          <w:tcPr>
            <w:tcW w:w="10355" w:type="dxa"/>
            <w:vAlign w:val="center"/>
          </w:tcPr>
          <w:p w14:paraId="70D8AE40" w14:textId="557474C5" w:rsidR="001A578C" w:rsidRPr="00805A62" w:rsidRDefault="00805A62" w:rsidP="007A47B9">
            <w:pPr>
              <w:spacing w:line="360" w:lineRule="auto"/>
              <w:rPr>
                <w:color w:val="000000"/>
              </w:rPr>
              <w:pPrChange w:id="10" w:author="USER" w:date="2022-11-23T19:33:00Z">
                <w:pPr/>
              </w:pPrChange>
            </w:pPr>
            <w:r w:rsidRPr="00805A62">
              <w:rPr>
                <w:color w:val="000000"/>
              </w:rPr>
              <w:t>CF</w:t>
            </w:r>
            <w:r w:rsidR="00000000" w:rsidRPr="00805A62">
              <w:rPr>
                <w:color w:val="000000"/>
              </w:rPr>
              <w:t>7</w:t>
            </w:r>
          </w:p>
        </w:tc>
      </w:tr>
      <w:tr w:rsidR="001A578C" w:rsidRPr="00805A62" w14:paraId="6049030A" w14:textId="77777777">
        <w:trPr>
          <w:trHeight w:val="340"/>
        </w:trPr>
        <w:tc>
          <w:tcPr>
            <w:tcW w:w="3066" w:type="dxa"/>
            <w:shd w:val="clear" w:color="auto" w:fill="8DB3E2"/>
            <w:vAlign w:val="center"/>
          </w:tcPr>
          <w:p w14:paraId="2F3D04F1" w14:textId="77777777" w:rsidR="001A578C" w:rsidRPr="00805A62" w:rsidRDefault="00000000" w:rsidP="007A47B9">
            <w:pPr>
              <w:spacing w:line="360" w:lineRule="auto"/>
              <w:rPr>
                <w:color w:val="000000"/>
              </w:rPr>
              <w:pPrChange w:id="11" w:author="USER" w:date="2022-11-23T19:33:00Z">
                <w:pPr/>
              </w:pPrChange>
            </w:pPr>
            <w:r w:rsidRPr="00805A62">
              <w:rPr>
                <w:color w:val="000000"/>
              </w:rPr>
              <w:t>NOMBRE DEL COMPONENTE FORMATIVO</w:t>
            </w:r>
          </w:p>
        </w:tc>
        <w:tc>
          <w:tcPr>
            <w:tcW w:w="10355" w:type="dxa"/>
            <w:vAlign w:val="center"/>
          </w:tcPr>
          <w:p w14:paraId="52F37129" w14:textId="77777777" w:rsidR="001A578C" w:rsidRPr="00805A62" w:rsidRDefault="00000000" w:rsidP="007A47B9">
            <w:pPr>
              <w:spacing w:line="360" w:lineRule="auto"/>
              <w:rPr>
                <w:color w:val="000000"/>
              </w:rPr>
              <w:pPrChange w:id="12" w:author="USER" w:date="2022-11-23T19:33:00Z">
                <w:pPr/>
              </w:pPrChange>
            </w:pPr>
            <w:r w:rsidRPr="00805A62">
              <w:rPr>
                <w:color w:val="000000"/>
              </w:rPr>
              <w:t>Diseño, ensamble y documentación de tarjetas electrónicas.</w:t>
            </w:r>
          </w:p>
        </w:tc>
      </w:tr>
      <w:tr w:rsidR="001A578C" w:rsidRPr="00805A62" w14:paraId="4624FED3" w14:textId="77777777">
        <w:trPr>
          <w:trHeight w:val="340"/>
        </w:trPr>
        <w:tc>
          <w:tcPr>
            <w:tcW w:w="3066" w:type="dxa"/>
            <w:shd w:val="clear" w:color="auto" w:fill="8DB3E2"/>
            <w:vAlign w:val="center"/>
          </w:tcPr>
          <w:p w14:paraId="6C068BF8" w14:textId="77777777" w:rsidR="001A578C" w:rsidRPr="00805A62" w:rsidRDefault="00000000" w:rsidP="007A47B9">
            <w:pPr>
              <w:spacing w:line="360" w:lineRule="auto"/>
              <w:rPr>
                <w:color w:val="000000"/>
              </w:rPr>
              <w:pPrChange w:id="13" w:author="USER" w:date="2022-11-23T19:33:00Z">
                <w:pPr/>
              </w:pPrChange>
            </w:pPr>
            <w:r w:rsidRPr="00805A62">
              <w:rPr>
                <w:color w:val="000000"/>
              </w:rPr>
              <w:t>BREVE DESCRIPCIÓN</w:t>
            </w:r>
          </w:p>
        </w:tc>
        <w:tc>
          <w:tcPr>
            <w:tcW w:w="10355" w:type="dxa"/>
            <w:vAlign w:val="center"/>
          </w:tcPr>
          <w:p w14:paraId="5234942A" w14:textId="6B251420" w:rsidR="001A578C" w:rsidRPr="00805A62" w:rsidRDefault="00000000" w:rsidP="007A47B9">
            <w:pPr>
              <w:spacing w:line="360" w:lineRule="auto"/>
              <w:rPr>
                <w:color w:val="000000"/>
              </w:rPr>
              <w:pPrChange w:id="14" w:author="USER" w:date="2022-11-23T19:33:00Z">
                <w:pPr>
                  <w:spacing w:line="240" w:lineRule="auto"/>
                </w:pPr>
              </w:pPrChange>
            </w:pPr>
            <w:r w:rsidRPr="00805A62">
              <w:rPr>
                <w:color w:val="000000"/>
              </w:rPr>
              <w:t xml:space="preserve">Este componente </w:t>
            </w:r>
            <w:r w:rsidR="00805A62">
              <w:rPr>
                <w:color w:val="000000"/>
              </w:rPr>
              <w:t xml:space="preserve">formativo </w:t>
            </w:r>
            <w:r w:rsidRPr="00805A62">
              <w:rPr>
                <w:color w:val="000000"/>
              </w:rPr>
              <w:t xml:space="preserve">permite visualizar el diseño, desarrollo e implementación de las tarjetas electrónicas, conocidas como PCB, las cuales son el núcleo de cualquier dispositivo tecnológico, ya que soportan y programan los componentes electrónicos a través de caminos de cobre interconectados </w:t>
            </w:r>
            <w:r w:rsidRPr="00805A62">
              <w:rPr>
                <w:color w:val="000000"/>
              </w:rPr>
              <w:lastRenderedPageBreak/>
              <w:t>de manera predeterminada, permitiendo el correcto funcionamiento de cada uno de ellos</w:t>
            </w:r>
            <w:r w:rsidR="00805A62">
              <w:rPr>
                <w:color w:val="000000"/>
              </w:rPr>
              <w:t>,</w:t>
            </w:r>
            <w:r w:rsidRPr="00805A62">
              <w:rPr>
                <w:color w:val="000000"/>
              </w:rPr>
              <w:t xml:space="preserve"> según las normas establecidas para este propósito.</w:t>
            </w:r>
          </w:p>
        </w:tc>
      </w:tr>
      <w:tr w:rsidR="001A578C" w:rsidRPr="00805A62" w14:paraId="130F2BE5" w14:textId="77777777">
        <w:trPr>
          <w:trHeight w:val="340"/>
        </w:trPr>
        <w:tc>
          <w:tcPr>
            <w:tcW w:w="3066" w:type="dxa"/>
            <w:shd w:val="clear" w:color="auto" w:fill="8DB3E2"/>
            <w:vAlign w:val="center"/>
          </w:tcPr>
          <w:p w14:paraId="1450D041" w14:textId="77777777" w:rsidR="001A578C" w:rsidRPr="00805A62" w:rsidRDefault="00000000" w:rsidP="007A47B9">
            <w:pPr>
              <w:spacing w:line="360" w:lineRule="auto"/>
              <w:rPr>
                <w:color w:val="000000"/>
              </w:rPr>
              <w:pPrChange w:id="15" w:author="USER" w:date="2022-11-23T19:33:00Z">
                <w:pPr/>
              </w:pPrChange>
            </w:pPr>
            <w:r w:rsidRPr="00805A62">
              <w:rPr>
                <w:color w:val="000000"/>
              </w:rPr>
              <w:lastRenderedPageBreak/>
              <w:t>PALABRAS CLAVE</w:t>
            </w:r>
          </w:p>
        </w:tc>
        <w:tc>
          <w:tcPr>
            <w:tcW w:w="10355" w:type="dxa"/>
            <w:vAlign w:val="center"/>
          </w:tcPr>
          <w:p w14:paraId="7B51FACB" w14:textId="77777777" w:rsidR="001A578C" w:rsidRPr="00805A62" w:rsidRDefault="00000000" w:rsidP="007A47B9">
            <w:pPr>
              <w:spacing w:line="360" w:lineRule="auto"/>
              <w:rPr>
                <w:color w:val="000000"/>
              </w:rPr>
              <w:pPrChange w:id="16" w:author="USER" w:date="2022-11-23T19:33:00Z">
                <w:pPr/>
              </w:pPrChange>
            </w:pPr>
            <w:r w:rsidRPr="00805A62">
              <w:rPr>
                <w:color w:val="000000"/>
              </w:rPr>
              <w:t>Circuito, impresión, placa, montaje, tecnología, PCB (</w:t>
            </w:r>
            <w:r w:rsidRPr="00805A62">
              <w:rPr>
                <w:i/>
                <w:iCs/>
                <w:color w:val="000000"/>
              </w:rPr>
              <w:t>Printed Circuit Board</w:t>
            </w:r>
            <w:r w:rsidRPr="00805A62">
              <w:rPr>
                <w:color w:val="000000"/>
              </w:rPr>
              <w:t>).</w:t>
            </w:r>
          </w:p>
        </w:tc>
      </w:tr>
    </w:tbl>
    <w:p w14:paraId="4813A444" w14:textId="77777777" w:rsidR="001A578C" w:rsidRPr="00805A62" w:rsidRDefault="001A578C" w:rsidP="007A47B9">
      <w:pPr>
        <w:spacing w:line="360" w:lineRule="auto"/>
        <w:rPr>
          <w:color w:val="000000"/>
        </w:rPr>
        <w:pPrChange w:id="17" w:author="USER" w:date="2022-11-23T19:33:00Z">
          <w:pPr/>
        </w:pPrChange>
      </w:pPr>
    </w:p>
    <w:tbl>
      <w:tblPr>
        <w:tblStyle w:val="Style116"/>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66"/>
        <w:gridCol w:w="10355"/>
      </w:tblGrid>
      <w:tr w:rsidR="001A578C" w:rsidRPr="00805A62" w14:paraId="1AC08791" w14:textId="77777777">
        <w:trPr>
          <w:trHeight w:val="340"/>
        </w:trPr>
        <w:tc>
          <w:tcPr>
            <w:tcW w:w="3066" w:type="dxa"/>
            <w:shd w:val="clear" w:color="auto" w:fill="8DB3E2"/>
            <w:vAlign w:val="center"/>
          </w:tcPr>
          <w:p w14:paraId="3491A7C2" w14:textId="77777777" w:rsidR="001A578C" w:rsidRPr="00805A62" w:rsidRDefault="00000000" w:rsidP="007A47B9">
            <w:pPr>
              <w:spacing w:line="360" w:lineRule="auto"/>
              <w:rPr>
                <w:color w:val="000000"/>
              </w:rPr>
              <w:pPrChange w:id="18" w:author="USER" w:date="2022-11-23T19:33:00Z">
                <w:pPr/>
              </w:pPrChange>
            </w:pPr>
            <w:r w:rsidRPr="00805A62">
              <w:rPr>
                <w:color w:val="000000"/>
              </w:rPr>
              <w:t>ÁREA OCUPACIONAL</w:t>
            </w:r>
          </w:p>
        </w:tc>
        <w:tc>
          <w:tcPr>
            <w:tcW w:w="10355" w:type="dxa"/>
            <w:vAlign w:val="center"/>
          </w:tcPr>
          <w:p w14:paraId="52DD9C43" w14:textId="40360D7B" w:rsidR="001A578C" w:rsidRPr="00805A62" w:rsidRDefault="00000000" w:rsidP="007A47B9">
            <w:pPr>
              <w:spacing w:line="360" w:lineRule="auto"/>
              <w:rPr>
                <w:color w:val="000000"/>
              </w:rPr>
              <w:pPrChange w:id="19" w:author="USER" w:date="2022-11-23T19:33:00Z">
                <w:pPr/>
              </w:pPrChange>
            </w:pPr>
            <w:r w:rsidRPr="00805A62">
              <w:rPr>
                <w:color w:val="000000"/>
              </w:rPr>
              <w:t>Procesamiento, fabricación y ensamble</w:t>
            </w:r>
          </w:p>
        </w:tc>
      </w:tr>
      <w:tr w:rsidR="001A578C" w:rsidRPr="00805A62" w14:paraId="4F35F52E" w14:textId="77777777">
        <w:trPr>
          <w:trHeight w:val="465"/>
        </w:trPr>
        <w:tc>
          <w:tcPr>
            <w:tcW w:w="3066" w:type="dxa"/>
            <w:shd w:val="clear" w:color="auto" w:fill="8DB3E2"/>
            <w:vAlign w:val="center"/>
          </w:tcPr>
          <w:p w14:paraId="671D7541" w14:textId="77777777" w:rsidR="001A578C" w:rsidRPr="00805A62" w:rsidRDefault="00000000" w:rsidP="007A47B9">
            <w:pPr>
              <w:spacing w:line="360" w:lineRule="auto"/>
              <w:rPr>
                <w:color w:val="000000"/>
              </w:rPr>
              <w:pPrChange w:id="20" w:author="USER" w:date="2022-11-23T19:33:00Z">
                <w:pPr/>
              </w:pPrChange>
            </w:pPr>
            <w:r w:rsidRPr="00805A62">
              <w:rPr>
                <w:color w:val="000000"/>
              </w:rPr>
              <w:t>IDIOMA</w:t>
            </w:r>
          </w:p>
        </w:tc>
        <w:tc>
          <w:tcPr>
            <w:tcW w:w="10355" w:type="dxa"/>
            <w:vAlign w:val="center"/>
          </w:tcPr>
          <w:p w14:paraId="70282590" w14:textId="77777777" w:rsidR="001A578C" w:rsidRPr="00805A62" w:rsidRDefault="00000000" w:rsidP="007A47B9">
            <w:pPr>
              <w:spacing w:line="360" w:lineRule="auto"/>
              <w:rPr>
                <w:color w:val="000000"/>
              </w:rPr>
              <w:pPrChange w:id="21" w:author="USER" w:date="2022-11-23T19:33:00Z">
                <w:pPr/>
              </w:pPrChange>
            </w:pPr>
            <w:r w:rsidRPr="00805A62">
              <w:rPr>
                <w:color w:val="000000"/>
              </w:rPr>
              <w:t>Español</w:t>
            </w:r>
          </w:p>
        </w:tc>
      </w:tr>
    </w:tbl>
    <w:p w14:paraId="32DA0939" w14:textId="1EE6C6FA" w:rsidR="001A578C" w:rsidRPr="00805A62" w:rsidRDefault="00000000" w:rsidP="007A47B9">
      <w:pPr>
        <w:pStyle w:val="Ttulo1"/>
        <w:spacing w:line="360" w:lineRule="auto"/>
        <w:rPr>
          <w:color w:val="7F7F7F"/>
          <w:sz w:val="22"/>
          <w:szCs w:val="22"/>
        </w:rPr>
        <w:pPrChange w:id="22" w:author="USER" w:date="2022-11-23T19:33:00Z">
          <w:pPr>
            <w:pStyle w:val="Ttulo1"/>
          </w:pPr>
        </w:pPrChange>
      </w:pPr>
      <w:r w:rsidRPr="00805A62">
        <w:rPr>
          <w:b/>
          <w:bCs/>
          <w:sz w:val="22"/>
          <w:szCs w:val="22"/>
        </w:rPr>
        <w:t>Tabla de contenido</w:t>
      </w:r>
    </w:p>
    <w:p w14:paraId="71A094DD" w14:textId="77777777" w:rsidR="001A578C" w:rsidRPr="00805A62" w:rsidRDefault="00000000" w:rsidP="007A47B9">
      <w:pPr>
        <w:spacing w:line="360" w:lineRule="auto"/>
        <w:rPr>
          <w:b/>
          <w:color w:val="000000"/>
        </w:rPr>
        <w:pPrChange w:id="23" w:author="USER" w:date="2022-11-23T19:33:00Z">
          <w:pPr/>
        </w:pPrChange>
      </w:pPr>
      <w:r w:rsidRPr="00805A62">
        <w:rPr>
          <w:b/>
          <w:color w:val="000000"/>
        </w:rPr>
        <w:t>Introducción</w:t>
      </w:r>
    </w:p>
    <w:p w14:paraId="387BD53A" w14:textId="77777777" w:rsidR="001A578C" w:rsidRPr="00805A62" w:rsidRDefault="00000000" w:rsidP="007A47B9">
      <w:pPr>
        <w:numPr>
          <w:ilvl w:val="0"/>
          <w:numId w:val="1"/>
        </w:numPr>
        <w:spacing w:line="360" w:lineRule="auto"/>
        <w:rPr>
          <w:b/>
          <w:color w:val="000000"/>
        </w:rPr>
        <w:pPrChange w:id="24" w:author="USER" w:date="2022-11-23T19:33:00Z">
          <w:pPr>
            <w:numPr>
              <w:numId w:val="1"/>
            </w:numPr>
            <w:ind w:left="720" w:hanging="360"/>
          </w:pPr>
        </w:pPrChange>
      </w:pPr>
      <w:r w:rsidRPr="00805A62">
        <w:rPr>
          <w:b/>
          <w:color w:val="000000"/>
        </w:rPr>
        <w:t>Alistamiento y preparación de tarjetas electrónicas de acuerdo a procedimientos y normativas.</w:t>
      </w:r>
    </w:p>
    <w:p w14:paraId="01AFDE20" w14:textId="77777777" w:rsidR="001A578C" w:rsidRPr="00805A62" w:rsidRDefault="00000000" w:rsidP="007A47B9">
      <w:pPr>
        <w:numPr>
          <w:ilvl w:val="1"/>
          <w:numId w:val="1"/>
        </w:numPr>
        <w:spacing w:line="360" w:lineRule="auto"/>
        <w:rPr>
          <w:b/>
          <w:color w:val="000000"/>
        </w:rPr>
        <w:pPrChange w:id="25" w:author="USER" w:date="2022-11-23T19:33:00Z">
          <w:pPr>
            <w:numPr>
              <w:ilvl w:val="1"/>
              <w:numId w:val="1"/>
            </w:numPr>
            <w:ind w:left="1440" w:hanging="360"/>
          </w:pPr>
        </w:pPrChange>
      </w:pPr>
      <w:r w:rsidRPr="00805A62">
        <w:rPr>
          <w:color w:val="000000"/>
        </w:rPr>
        <w:t>Tarjeta de circuito impreso</w:t>
      </w:r>
    </w:p>
    <w:p w14:paraId="52E9331D" w14:textId="77777777" w:rsidR="001A578C" w:rsidRPr="00805A62" w:rsidRDefault="00000000" w:rsidP="007A47B9">
      <w:pPr>
        <w:numPr>
          <w:ilvl w:val="1"/>
          <w:numId w:val="1"/>
        </w:numPr>
        <w:spacing w:line="360" w:lineRule="auto"/>
        <w:rPr>
          <w:b/>
          <w:color w:val="000000"/>
        </w:rPr>
        <w:pPrChange w:id="26" w:author="USER" w:date="2022-11-23T19:33:00Z">
          <w:pPr>
            <w:numPr>
              <w:ilvl w:val="1"/>
              <w:numId w:val="1"/>
            </w:numPr>
            <w:ind w:left="1440" w:hanging="360"/>
          </w:pPr>
        </w:pPrChange>
      </w:pPr>
      <w:r w:rsidRPr="00805A62">
        <w:t>Tratamiento térmico</w:t>
      </w:r>
    </w:p>
    <w:p w14:paraId="575AAFEF" w14:textId="77777777" w:rsidR="001A578C" w:rsidRPr="00805A62" w:rsidRDefault="00000000" w:rsidP="007A47B9">
      <w:pPr>
        <w:numPr>
          <w:ilvl w:val="1"/>
          <w:numId w:val="1"/>
        </w:numPr>
        <w:spacing w:line="360" w:lineRule="auto"/>
        <w:rPr>
          <w:b/>
          <w:color w:val="000000"/>
        </w:rPr>
        <w:pPrChange w:id="27" w:author="USER" w:date="2022-11-23T19:33:00Z">
          <w:pPr>
            <w:numPr>
              <w:ilvl w:val="1"/>
              <w:numId w:val="1"/>
            </w:numPr>
            <w:ind w:left="1440" w:hanging="360"/>
          </w:pPr>
        </w:pPrChange>
      </w:pPr>
      <w:r w:rsidRPr="00805A62">
        <w:t xml:space="preserve">Normativa técnica </w:t>
      </w:r>
    </w:p>
    <w:p w14:paraId="4D1C50D8" w14:textId="77777777" w:rsidR="001A578C" w:rsidRPr="00805A62" w:rsidRDefault="00000000" w:rsidP="007A47B9">
      <w:pPr>
        <w:numPr>
          <w:ilvl w:val="0"/>
          <w:numId w:val="1"/>
        </w:numPr>
        <w:spacing w:line="360" w:lineRule="auto"/>
        <w:pPrChange w:id="28" w:author="USER" w:date="2022-11-23T19:33:00Z">
          <w:pPr>
            <w:numPr>
              <w:numId w:val="1"/>
            </w:numPr>
            <w:ind w:left="720" w:hanging="360"/>
          </w:pPr>
        </w:pPrChange>
      </w:pPr>
      <w:r w:rsidRPr="00805A62">
        <w:rPr>
          <w:b/>
        </w:rPr>
        <w:t>Ensamble y documentación de componentes sobre tarjetas electrónicas de acuerdo a procedimientos normativos</w:t>
      </w:r>
    </w:p>
    <w:p w14:paraId="52565352" w14:textId="77777777" w:rsidR="001A578C" w:rsidRPr="00805A62" w:rsidRDefault="00000000" w:rsidP="007A47B9">
      <w:pPr>
        <w:numPr>
          <w:ilvl w:val="1"/>
          <w:numId w:val="1"/>
        </w:numPr>
        <w:spacing w:line="360" w:lineRule="auto"/>
        <w:pPrChange w:id="29" w:author="USER" w:date="2022-11-23T19:33:00Z">
          <w:pPr>
            <w:numPr>
              <w:ilvl w:val="1"/>
              <w:numId w:val="1"/>
            </w:numPr>
            <w:ind w:left="1440" w:hanging="360"/>
          </w:pPr>
        </w:pPrChange>
      </w:pPr>
      <w:r w:rsidRPr="00805A62">
        <w:t>Equipos de ensamble electrónico</w:t>
      </w:r>
    </w:p>
    <w:p w14:paraId="54C75D5C" w14:textId="77777777" w:rsidR="001A578C" w:rsidRPr="00805A62" w:rsidRDefault="00000000" w:rsidP="007A47B9">
      <w:pPr>
        <w:numPr>
          <w:ilvl w:val="1"/>
          <w:numId w:val="1"/>
        </w:numPr>
        <w:spacing w:line="360" w:lineRule="auto"/>
        <w:pPrChange w:id="30" w:author="USER" w:date="2022-11-23T19:33:00Z">
          <w:pPr>
            <w:numPr>
              <w:ilvl w:val="1"/>
              <w:numId w:val="1"/>
            </w:numPr>
            <w:ind w:left="1440" w:hanging="360"/>
          </w:pPr>
        </w:pPrChange>
      </w:pPr>
      <w:r w:rsidRPr="00805A62">
        <w:t>Riesgo de ensamble</w:t>
      </w:r>
    </w:p>
    <w:p w14:paraId="7F5573D3" w14:textId="77777777" w:rsidR="001A578C" w:rsidRPr="00805A62" w:rsidRDefault="00000000" w:rsidP="007A47B9">
      <w:pPr>
        <w:numPr>
          <w:ilvl w:val="1"/>
          <w:numId w:val="1"/>
        </w:numPr>
        <w:spacing w:line="360" w:lineRule="auto"/>
        <w:pPrChange w:id="31" w:author="USER" w:date="2022-11-23T19:33:00Z">
          <w:pPr>
            <w:numPr>
              <w:ilvl w:val="1"/>
              <w:numId w:val="1"/>
            </w:numPr>
            <w:ind w:left="1440" w:hanging="360"/>
          </w:pPr>
        </w:pPrChange>
      </w:pPr>
      <w:r w:rsidRPr="00805A62">
        <w:t>Soldadura electrónica</w:t>
      </w:r>
    </w:p>
    <w:p w14:paraId="0C496AF4" w14:textId="77777777" w:rsidR="001A578C" w:rsidRPr="00805A62" w:rsidRDefault="00000000" w:rsidP="007A47B9">
      <w:pPr>
        <w:numPr>
          <w:ilvl w:val="1"/>
          <w:numId w:val="1"/>
        </w:numPr>
        <w:spacing w:line="360" w:lineRule="auto"/>
        <w:pPrChange w:id="32" w:author="USER" w:date="2022-11-23T19:33:00Z">
          <w:pPr>
            <w:numPr>
              <w:ilvl w:val="1"/>
              <w:numId w:val="1"/>
            </w:numPr>
            <w:ind w:left="1440" w:hanging="360"/>
          </w:pPr>
        </w:pPrChange>
      </w:pPr>
      <w:r w:rsidRPr="00805A62">
        <w:t>Sistemas de información</w:t>
      </w:r>
    </w:p>
    <w:p w14:paraId="713C08B4" w14:textId="77777777" w:rsidR="001A578C" w:rsidRPr="00805A62" w:rsidRDefault="001A578C" w:rsidP="007A47B9">
      <w:pPr>
        <w:spacing w:line="360" w:lineRule="auto"/>
        <w:rPr>
          <w:color w:val="000000"/>
        </w:rPr>
        <w:pPrChange w:id="33" w:author="USER" w:date="2022-11-23T19:33:00Z">
          <w:pPr/>
        </w:pPrChange>
      </w:pPr>
    </w:p>
    <w:p w14:paraId="2726D887" w14:textId="77777777" w:rsidR="001A578C" w:rsidRPr="00805A62" w:rsidRDefault="001A578C" w:rsidP="007A47B9">
      <w:pPr>
        <w:spacing w:line="360" w:lineRule="auto"/>
        <w:rPr>
          <w:b/>
          <w:color w:val="000000"/>
        </w:rPr>
        <w:pPrChange w:id="34" w:author="USER" w:date="2022-11-23T19:33:00Z">
          <w:pPr/>
        </w:pPrChange>
      </w:pPr>
    </w:p>
    <w:p w14:paraId="710E9830" w14:textId="5B57BC8B" w:rsidR="001A578C" w:rsidRPr="00805A62" w:rsidRDefault="00000000" w:rsidP="007A47B9">
      <w:pPr>
        <w:spacing w:line="360" w:lineRule="auto"/>
        <w:rPr>
          <w:color w:val="000000"/>
        </w:rPr>
        <w:pPrChange w:id="35" w:author="USER" w:date="2022-11-23T19:33:00Z">
          <w:pPr/>
        </w:pPrChange>
      </w:pPr>
      <w:r w:rsidRPr="00805A62">
        <w:rPr>
          <w:b/>
          <w:color w:val="000000"/>
        </w:rPr>
        <w:lastRenderedPageBreak/>
        <w:t xml:space="preserve">Introducción </w:t>
      </w:r>
      <w:bookmarkStart w:id="36" w:name="_heading=h.gjdgxs" w:colFirst="0" w:colLast="0"/>
      <w:bookmarkEnd w:id="36"/>
    </w:p>
    <w:tbl>
      <w:tblPr>
        <w:tblStyle w:val="Style11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5F69789F" w14:textId="77777777">
        <w:trPr>
          <w:trHeight w:val="444"/>
        </w:trPr>
        <w:tc>
          <w:tcPr>
            <w:tcW w:w="13422" w:type="dxa"/>
            <w:shd w:val="clear" w:color="auto" w:fill="8DB3E2"/>
          </w:tcPr>
          <w:p w14:paraId="57F14ED0" w14:textId="77777777" w:rsidR="001A578C" w:rsidRPr="00805A62" w:rsidRDefault="00000000" w:rsidP="007A47B9">
            <w:pPr>
              <w:pStyle w:val="Ttulo1"/>
              <w:spacing w:line="360" w:lineRule="auto"/>
              <w:jc w:val="center"/>
              <w:rPr>
                <w:sz w:val="22"/>
                <w:szCs w:val="22"/>
              </w:rPr>
              <w:pPrChange w:id="37" w:author="USER" w:date="2022-11-23T19:33:00Z">
                <w:pPr>
                  <w:pStyle w:val="Ttulo1"/>
                  <w:jc w:val="center"/>
                </w:pPr>
              </w:pPrChange>
            </w:pPr>
            <w:r w:rsidRPr="00805A62">
              <w:rPr>
                <w:sz w:val="22"/>
                <w:szCs w:val="22"/>
              </w:rPr>
              <w:t>Cuadro de texto</w:t>
            </w:r>
          </w:p>
        </w:tc>
      </w:tr>
      <w:tr w:rsidR="001A578C" w:rsidRPr="00805A62" w14:paraId="2CCCB1BF" w14:textId="77777777">
        <w:tc>
          <w:tcPr>
            <w:tcW w:w="13422" w:type="dxa"/>
          </w:tcPr>
          <w:p w14:paraId="6C455DA6" w14:textId="2229B759" w:rsidR="001A578C" w:rsidRPr="00805A62" w:rsidRDefault="00000000" w:rsidP="007A47B9">
            <w:pPr>
              <w:spacing w:line="360" w:lineRule="auto"/>
              <w:jc w:val="both"/>
              <w:rPr>
                <w:color w:val="000000"/>
              </w:rPr>
              <w:pPrChange w:id="38" w:author="USER" w:date="2022-11-23T19:33:00Z">
                <w:pPr>
                  <w:jc w:val="both"/>
                </w:pPr>
              </w:pPrChange>
            </w:pPr>
            <w:r w:rsidRPr="00805A62">
              <w:rPr>
                <w:color w:val="000000"/>
              </w:rPr>
              <w:t xml:space="preserve">Apreciado aprendiz, bienvenido a este recurso educativo orientado al diseño, ensamble y documentación de tarjetas electrónicas. En este componente formativo, podrá aprender sobre el alistamiento y preparación de </w:t>
            </w:r>
            <w:r w:rsidR="00805A62">
              <w:rPr>
                <w:color w:val="000000"/>
              </w:rPr>
              <w:t xml:space="preserve">este tipo </w:t>
            </w:r>
            <w:r w:rsidRPr="00805A62">
              <w:rPr>
                <w:color w:val="000000"/>
              </w:rPr>
              <w:t xml:space="preserve">tarjetas, así como el ensamble y documentación de componentes sobre </w:t>
            </w:r>
            <w:r w:rsidR="00805A62">
              <w:rPr>
                <w:color w:val="000000"/>
              </w:rPr>
              <w:t xml:space="preserve">las mismas y </w:t>
            </w:r>
            <w:r w:rsidRPr="00805A62">
              <w:rPr>
                <w:color w:val="000000"/>
              </w:rPr>
              <w:t xml:space="preserve">de acuerdo a procedimientos y normativas. </w:t>
            </w:r>
          </w:p>
          <w:p w14:paraId="3C26AD1B" w14:textId="77777777" w:rsidR="001A578C" w:rsidRPr="00805A62" w:rsidRDefault="001A578C" w:rsidP="007A47B9">
            <w:pPr>
              <w:spacing w:line="360" w:lineRule="auto"/>
              <w:jc w:val="both"/>
              <w:rPr>
                <w:color w:val="000000"/>
              </w:rPr>
              <w:pPrChange w:id="39" w:author="USER" w:date="2022-11-23T19:33:00Z">
                <w:pPr>
                  <w:jc w:val="both"/>
                </w:pPr>
              </w:pPrChange>
            </w:pPr>
          </w:p>
          <w:p w14:paraId="32CBABC4" w14:textId="6B296602" w:rsidR="001A578C" w:rsidRPr="00805A62" w:rsidRDefault="00000000" w:rsidP="007A47B9">
            <w:pPr>
              <w:spacing w:line="360" w:lineRule="auto"/>
              <w:jc w:val="both"/>
              <w:rPr>
                <w:color w:val="000000"/>
              </w:rPr>
              <w:pPrChange w:id="40" w:author="USER" w:date="2022-11-23T19:33:00Z">
                <w:pPr>
                  <w:jc w:val="both"/>
                </w:pPr>
              </w:pPrChange>
            </w:pPr>
            <w:r w:rsidRPr="00805A62">
              <w:rPr>
                <w:color w:val="000000"/>
              </w:rPr>
              <w:t>El siguiente video presenta, de manera general, los saberes que se desarrollarán en este componente formativo.</w:t>
            </w:r>
          </w:p>
          <w:p w14:paraId="4A895891" w14:textId="77777777" w:rsidR="001A578C" w:rsidRPr="00805A62" w:rsidRDefault="001A578C" w:rsidP="007A47B9">
            <w:pPr>
              <w:spacing w:line="360" w:lineRule="auto"/>
              <w:jc w:val="both"/>
              <w:rPr>
                <w:color w:val="000000"/>
              </w:rPr>
              <w:pPrChange w:id="41" w:author="USER" w:date="2022-11-23T19:33:00Z">
                <w:pPr>
                  <w:jc w:val="both"/>
                </w:pPr>
              </w:pPrChange>
            </w:pPr>
          </w:p>
          <w:p w14:paraId="12178EC4" w14:textId="77777777" w:rsidR="001A578C" w:rsidRPr="00805A62" w:rsidRDefault="00000000" w:rsidP="007A47B9">
            <w:pPr>
              <w:spacing w:line="360" w:lineRule="auto"/>
              <w:jc w:val="both"/>
              <w:rPr>
                <w:color w:val="000000"/>
              </w:rPr>
              <w:pPrChange w:id="42" w:author="USER" w:date="2022-11-23T19:33:00Z">
                <w:pPr>
                  <w:jc w:val="both"/>
                </w:pPr>
              </w:pPrChange>
            </w:pPr>
            <w:r w:rsidRPr="00805A62">
              <w:rPr>
                <w:color w:val="000000"/>
              </w:rPr>
              <w:t>Le deseamos una grata experiencia de aprendizaje.</w:t>
            </w:r>
          </w:p>
        </w:tc>
      </w:tr>
    </w:tbl>
    <w:p w14:paraId="43CBBD3C" w14:textId="77777777" w:rsidR="001A578C" w:rsidRPr="00805A62" w:rsidRDefault="001A578C" w:rsidP="007A47B9">
      <w:pPr>
        <w:spacing w:line="360" w:lineRule="auto"/>
        <w:ind w:left="426"/>
        <w:jc w:val="both"/>
        <w:rPr>
          <w:b/>
          <w:color w:val="7F7F7F"/>
        </w:rPr>
        <w:pPrChange w:id="43" w:author="USER" w:date="2022-11-23T19:33:00Z">
          <w:pPr>
            <w:ind w:left="426"/>
            <w:jc w:val="both"/>
          </w:pPr>
        </w:pPrChange>
      </w:pPr>
    </w:p>
    <w:tbl>
      <w:tblPr>
        <w:tblStyle w:val="Style118"/>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17"/>
        <w:gridCol w:w="3545"/>
        <w:gridCol w:w="1692"/>
        <w:gridCol w:w="3843"/>
        <w:gridCol w:w="3214"/>
      </w:tblGrid>
      <w:tr w:rsidR="001A578C" w:rsidRPr="00805A62" w14:paraId="6A0DD279" w14:textId="77777777">
        <w:trPr>
          <w:trHeight w:val="460"/>
        </w:trPr>
        <w:tc>
          <w:tcPr>
            <w:tcW w:w="1118" w:type="dxa"/>
            <w:shd w:val="clear" w:color="auto" w:fill="C9DAF8"/>
            <w:tcMar>
              <w:top w:w="100" w:type="dxa"/>
              <w:left w:w="100" w:type="dxa"/>
              <w:bottom w:w="100" w:type="dxa"/>
              <w:right w:w="100" w:type="dxa"/>
            </w:tcMar>
          </w:tcPr>
          <w:p w14:paraId="7A278042" w14:textId="77777777" w:rsidR="001A578C" w:rsidRPr="00805A62" w:rsidRDefault="00000000" w:rsidP="007A47B9">
            <w:pPr>
              <w:widowControl w:val="0"/>
              <w:spacing w:line="360" w:lineRule="auto"/>
              <w:jc w:val="center"/>
              <w:rPr>
                <w:b/>
                <w:color w:val="000000"/>
              </w:rPr>
              <w:pPrChange w:id="44" w:author="USER" w:date="2022-11-23T19:33:00Z">
                <w:pPr>
                  <w:widowControl w:val="0"/>
                  <w:spacing w:line="240" w:lineRule="auto"/>
                  <w:jc w:val="center"/>
                </w:pPr>
              </w:pPrChange>
            </w:pPr>
            <w:r w:rsidRPr="00805A62">
              <w:rPr>
                <w:b/>
                <w:color w:val="000000"/>
              </w:rPr>
              <w:t>Tipo de recurso</w:t>
            </w:r>
          </w:p>
        </w:tc>
        <w:tc>
          <w:tcPr>
            <w:tcW w:w="12294" w:type="dxa"/>
            <w:gridSpan w:val="4"/>
            <w:shd w:val="clear" w:color="auto" w:fill="C9DAF8"/>
            <w:tcMar>
              <w:top w:w="100" w:type="dxa"/>
              <w:left w:w="100" w:type="dxa"/>
              <w:bottom w:w="100" w:type="dxa"/>
              <w:right w:w="100" w:type="dxa"/>
            </w:tcMar>
          </w:tcPr>
          <w:p w14:paraId="58705F88" w14:textId="77777777" w:rsidR="001A578C" w:rsidRPr="00805A62" w:rsidRDefault="00000000" w:rsidP="007A47B9">
            <w:pPr>
              <w:pStyle w:val="Ttulo"/>
              <w:widowControl w:val="0"/>
              <w:spacing w:line="360" w:lineRule="auto"/>
              <w:jc w:val="center"/>
              <w:rPr>
                <w:sz w:val="22"/>
                <w:szCs w:val="22"/>
              </w:rPr>
              <w:pPrChange w:id="45" w:author="USER" w:date="2022-11-23T19:33:00Z">
                <w:pPr>
                  <w:pStyle w:val="Ttulo"/>
                  <w:widowControl w:val="0"/>
                  <w:spacing w:line="240" w:lineRule="auto"/>
                  <w:jc w:val="center"/>
                </w:pPr>
              </w:pPrChange>
            </w:pPr>
            <w:r w:rsidRPr="00805A62">
              <w:rPr>
                <w:sz w:val="22"/>
                <w:szCs w:val="22"/>
              </w:rPr>
              <w:t xml:space="preserve">Video </w:t>
            </w:r>
            <w:proofErr w:type="spellStart"/>
            <w:r w:rsidRPr="00805A62">
              <w:rPr>
                <w:sz w:val="22"/>
                <w:szCs w:val="22"/>
              </w:rPr>
              <w:t>motion</w:t>
            </w:r>
            <w:proofErr w:type="spellEnd"/>
          </w:p>
        </w:tc>
      </w:tr>
      <w:tr w:rsidR="001A578C" w:rsidRPr="00805A62" w14:paraId="617CC193" w14:textId="77777777">
        <w:trPr>
          <w:trHeight w:val="460"/>
        </w:trPr>
        <w:tc>
          <w:tcPr>
            <w:tcW w:w="1118" w:type="dxa"/>
            <w:shd w:val="clear" w:color="auto" w:fill="C9DAF8"/>
            <w:tcMar>
              <w:top w:w="100" w:type="dxa"/>
              <w:left w:w="100" w:type="dxa"/>
              <w:bottom w:w="100" w:type="dxa"/>
              <w:right w:w="100" w:type="dxa"/>
            </w:tcMar>
          </w:tcPr>
          <w:p w14:paraId="2F5065A4" w14:textId="77777777" w:rsidR="001A578C" w:rsidRPr="00805A62" w:rsidRDefault="00000000" w:rsidP="007A47B9">
            <w:pPr>
              <w:widowControl w:val="0"/>
              <w:spacing w:line="360" w:lineRule="auto"/>
              <w:jc w:val="center"/>
              <w:rPr>
                <w:b/>
                <w:color w:val="000000"/>
              </w:rPr>
              <w:pPrChange w:id="46" w:author="USER" w:date="2022-11-23T19:33:00Z">
                <w:pPr>
                  <w:widowControl w:val="0"/>
                  <w:spacing w:line="240" w:lineRule="auto"/>
                  <w:jc w:val="center"/>
                </w:pPr>
              </w:pPrChange>
            </w:pPr>
            <w:r w:rsidRPr="00805A62">
              <w:rPr>
                <w:b/>
                <w:color w:val="000000"/>
              </w:rPr>
              <w:t>NOTA</w:t>
            </w:r>
          </w:p>
        </w:tc>
        <w:tc>
          <w:tcPr>
            <w:tcW w:w="12294" w:type="dxa"/>
            <w:gridSpan w:val="4"/>
            <w:shd w:val="clear" w:color="auto" w:fill="C9DAF8"/>
            <w:tcMar>
              <w:top w:w="100" w:type="dxa"/>
              <w:left w:w="100" w:type="dxa"/>
              <w:bottom w:w="100" w:type="dxa"/>
              <w:right w:w="100" w:type="dxa"/>
            </w:tcMar>
          </w:tcPr>
          <w:p w14:paraId="3A581DD2" w14:textId="77777777" w:rsidR="001A578C" w:rsidRPr="00805A62" w:rsidRDefault="00000000" w:rsidP="007A47B9">
            <w:pPr>
              <w:widowControl w:val="0"/>
              <w:spacing w:line="360" w:lineRule="auto"/>
              <w:jc w:val="center"/>
              <w:rPr>
                <w:b/>
                <w:color w:val="000000"/>
              </w:rPr>
              <w:pPrChange w:id="47" w:author="USER" w:date="2022-11-23T19:33:00Z">
                <w:pPr>
                  <w:widowControl w:val="0"/>
                  <w:spacing w:line="240" w:lineRule="auto"/>
                  <w:jc w:val="center"/>
                </w:pPr>
              </w:pPrChange>
            </w:pPr>
            <w:r w:rsidRPr="00805A62">
              <w:rPr>
                <w:b/>
                <w:color w:val="000000"/>
              </w:rPr>
              <w:t>La totalidad del texto locutado para el video no debe superar las 500 palabras aproximadamente</w:t>
            </w:r>
          </w:p>
        </w:tc>
      </w:tr>
      <w:tr w:rsidR="001A578C" w:rsidRPr="00805A62" w14:paraId="0C5B761B" w14:textId="77777777">
        <w:trPr>
          <w:trHeight w:val="420"/>
        </w:trPr>
        <w:tc>
          <w:tcPr>
            <w:tcW w:w="1118" w:type="dxa"/>
            <w:shd w:val="clear" w:color="auto" w:fill="auto"/>
            <w:tcMar>
              <w:top w:w="100" w:type="dxa"/>
              <w:left w:w="100" w:type="dxa"/>
              <w:bottom w:w="100" w:type="dxa"/>
              <w:right w:w="100" w:type="dxa"/>
            </w:tcMar>
          </w:tcPr>
          <w:p w14:paraId="0A1B1EC4" w14:textId="77777777" w:rsidR="001A578C" w:rsidRPr="00805A62" w:rsidRDefault="00000000" w:rsidP="007A47B9">
            <w:pPr>
              <w:widowControl w:val="0"/>
              <w:spacing w:line="360" w:lineRule="auto"/>
              <w:rPr>
                <w:b/>
                <w:color w:val="000000"/>
              </w:rPr>
              <w:pPrChange w:id="48" w:author="USER" w:date="2022-11-23T19:33:00Z">
                <w:pPr>
                  <w:widowControl w:val="0"/>
                  <w:spacing w:line="240" w:lineRule="auto"/>
                </w:pPr>
              </w:pPrChange>
            </w:pPr>
            <w:r w:rsidRPr="00805A62">
              <w:rPr>
                <w:b/>
                <w:color w:val="000000"/>
              </w:rPr>
              <w:t xml:space="preserve">Título </w:t>
            </w:r>
          </w:p>
        </w:tc>
        <w:tc>
          <w:tcPr>
            <w:tcW w:w="12294" w:type="dxa"/>
            <w:gridSpan w:val="4"/>
            <w:shd w:val="clear" w:color="auto" w:fill="auto"/>
            <w:tcMar>
              <w:top w:w="100" w:type="dxa"/>
              <w:left w:w="100" w:type="dxa"/>
              <w:bottom w:w="100" w:type="dxa"/>
              <w:right w:w="100" w:type="dxa"/>
            </w:tcMar>
          </w:tcPr>
          <w:p w14:paraId="4D77EA11" w14:textId="77777777" w:rsidR="001A578C" w:rsidRPr="00805A62" w:rsidRDefault="00000000" w:rsidP="007A47B9">
            <w:pPr>
              <w:widowControl w:val="0"/>
              <w:spacing w:line="360" w:lineRule="auto"/>
              <w:rPr>
                <w:color w:val="000000"/>
              </w:rPr>
              <w:pPrChange w:id="49" w:author="USER" w:date="2022-11-23T19:33:00Z">
                <w:pPr>
                  <w:widowControl w:val="0"/>
                  <w:spacing w:line="240" w:lineRule="auto"/>
                </w:pPr>
              </w:pPrChange>
            </w:pPr>
            <w:r w:rsidRPr="00805A62">
              <w:rPr>
                <w:color w:val="000000"/>
              </w:rPr>
              <w:t>Diseño, ensamble y documentación de tarjetas electrónicas</w:t>
            </w:r>
          </w:p>
        </w:tc>
      </w:tr>
      <w:tr w:rsidR="001A578C" w:rsidRPr="00805A62" w14:paraId="42948DAD" w14:textId="77777777">
        <w:tc>
          <w:tcPr>
            <w:tcW w:w="1118" w:type="dxa"/>
            <w:shd w:val="clear" w:color="auto" w:fill="auto"/>
            <w:tcMar>
              <w:top w:w="100" w:type="dxa"/>
              <w:left w:w="100" w:type="dxa"/>
              <w:bottom w:w="100" w:type="dxa"/>
              <w:right w:w="100" w:type="dxa"/>
            </w:tcMar>
          </w:tcPr>
          <w:p w14:paraId="2BCE9AD0" w14:textId="77777777" w:rsidR="001A578C" w:rsidRPr="00805A62" w:rsidRDefault="00000000" w:rsidP="007A47B9">
            <w:pPr>
              <w:widowControl w:val="0"/>
              <w:spacing w:line="360" w:lineRule="auto"/>
              <w:rPr>
                <w:b/>
                <w:color w:val="000000"/>
              </w:rPr>
              <w:pPrChange w:id="50" w:author="USER" w:date="2022-11-23T19:33:00Z">
                <w:pPr>
                  <w:widowControl w:val="0"/>
                  <w:spacing w:line="240" w:lineRule="auto"/>
                </w:pPr>
              </w:pPrChange>
            </w:pPr>
            <w:r w:rsidRPr="00805A62">
              <w:rPr>
                <w:b/>
                <w:color w:val="000000"/>
              </w:rPr>
              <w:t>Escena</w:t>
            </w:r>
          </w:p>
        </w:tc>
        <w:tc>
          <w:tcPr>
            <w:tcW w:w="3545" w:type="dxa"/>
            <w:shd w:val="clear" w:color="auto" w:fill="auto"/>
            <w:tcMar>
              <w:top w:w="100" w:type="dxa"/>
              <w:left w:w="100" w:type="dxa"/>
              <w:bottom w:w="100" w:type="dxa"/>
              <w:right w:w="100" w:type="dxa"/>
            </w:tcMar>
          </w:tcPr>
          <w:p w14:paraId="3015EF76" w14:textId="77777777" w:rsidR="001A578C" w:rsidRPr="00805A62" w:rsidRDefault="00000000" w:rsidP="007A47B9">
            <w:pPr>
              <w:widowControl w:val="0"/>
              <w:spacing w:line="360" w:lineRule="auto"/>
              <w:jc w:val="center"/>
              <w:rPr>
                <w:b/>
                <w:color w:val="000000"/>
              </w:rPr>
              <w:pPrChange w:id="51" w:author="USER" w:date="2022-11-23T19:33:00Z">
                <w:pPr>
                  <w:widowControl w:val="0"/>
                  <w:spacing w:line="240" w:lineRule="auto"/>
                  <w:jc w:val="center"/>
                </w:pPr>
              </w:pPrChange>
            </w:pPr>
            <w:r w:rsidRPr="00805A62">
              <w:rPr>
                <w:b/>
                <w:color w:val="000000"/>
              </w:rPr>
              <w:t>Imagen</w:t>
            </w:r>
          </w:p>
        </w:tc>
        <w:tc>
          <w:tcPr>
            <w:tcW w:w="1692" w:type="dxa"/>
            <w:shd w:val="clear" w:color="auto" w:fill="auto"/>
            <w:tcMar>
              <w:top w:w="100" w:type="dxa"/>
              <w:left w:w="100" w:type="dxa"/>
              <w:bottom w:w="100" w:type="dxa"/>
              <w:right w:w="100" w:type="dxa"/>
            </w:tcMar>
          </w:tcPr>
          <w:p w14:paraId="549049CC" w14:textId="77777777" w:rsidR="001A578C" w:rsidRPr="00805A62" w:rsidRDefault="00000000" w:rsidP="007A47B9">
            <w:pPr>
              <w:widowControl w:val="0"/>
              <w:spacing w:line="360" w:lineRule="auto"/>
              <w:jc w:val="center"/>
              <w:rPr>
                <w:b/>
                <w:color w:val="000000"/>
              </w:rPr>
              <w:pPrChange w:id="52" w:author="USER" w:date="2022-11-23T19:33:00Z">
                <w:pPr>
                  <w:widowControl w:val="0"/>
                  <w:spacing w:line="240" w:lineRule="auto"/>
                  <w:jc w:val="center"/>
                </w:pPr>
              </w:pPrChange>
            </w:pPr>
            <w:r w:rsidRPr="00805A62">
              <w:rPr>
                <w:b/>
                <w:color w:val="000000"/>
              </w:rPr>
              <w:t>Sonido</w:t>
            </w:r>
          </w:p>
        </w:tc>
        <w:tc>
          <w:tcPr>
            <w:tcW w:w="3843" w:type="dxa"/>
            <w:shd w:val="clear" w:color="auto" w:fill="auto"/>
            <w:tcMar>
              <w:top w:w="100" w:type="dxa"/>
              <w:left w:w="100" w:type="dxa"/>
              <w:bottom w:w="100" w:type="dxa"/>
              <w:right w:w="100" w:type="dxa"/>
            </w:tcMar>
          </w:tcPr>
          <w:p w14:paraId="3E6BFF56" w14:textId="77777777" w:rsidR="001A578C" w:rsidRPr="00805A62" w:rsidRDefault="00000000" w:rsidP="007A47B9">
            <w:pPr>
              <w:widowControl w:val="0"/>
              <w:spacing w:line="360" w:lineRule="auto"/>
              <w:jc w:val="center"/>
              <w:rPr>
                <w:b/>
                <w:color w:val="000000"/>
              </w:rPr>
              <w:pPrChange w:id="53" w:author="USER" w:date="2022-11-23T19:33:00Z">
                <w:pPr>
                  <w:widowControl w:val="0"/>
                  <w:spacing w:line="240" w:lineRule="auto"/>
                  <w:jc w:val="center"/>
                </w:pPr>
              </w:pPrChange>
            </w:pPr>
            <w:r w:rsidRPr="00805A62">
              <w:rPr>
                <w:b/>
                <w:color w:val="000000"/>
              </w:rPr>
              <w:t>Narración</w:t>
            </w:r>
          </w:p>
        </w:tc>
        <w:tc>
          <w:tcPr>
            <w:tcW w:w="3214" w:type="dxa"/>
            <w:shd w:val="clear" w:color="auto" w:fill="auto"/>
            <w:tcMar>
              <w:top w:w="100" w:type="dxa"/>
              <w:left w:w="100" w:type="dxa"/>
              <w:bottom w:w="100" w:type="dxa"/>
              <w:right w:w="100" w:type="dxa"/>
            </w:tcMar>
          </w:tcPr>
          <w:p w14:paraId="502F531E" w14:textId="77777777" w:rsidR="001A578C" w:rsidRPr="00805A62" w:rsidRDefault="00000000" w:rsidP="007A47B9">
            <w:pPr>
              <w:widowControl w:val="0"/>
              <w:spacing w:line="360" w:lineRule="auto"/>
              <w:jc w:val="center"/>
              <w:rPr>
                <w:b/>
                <w:color w:val="000000"/>
              </w:rPr>
              <w:pPrChange w:id="54" w:author="USER" w:date="2022-11-23T19:33:00Z">
                <w:pPr>
                  <w:widowControl w:val="0"/>
                  <w:spacing w:line="240" w:lineRule="auto"/>
                  <w:jc w:val="center"/>
                </w:pPr>
              </w:pPrChange>
            </w:pPr>
            <w:r w:rsidRPr="00805A62">
              <w:rPr>
                <w:b/>
                <w:color w:val="000000"/>
              </w:rPr>
              <w:t xml:space="preserve">Texto </w:t>
            </w:r>
          </w:p>
        </w:tc>
      </w:tr>
      <w:tr w:rsidR="001A578C" w:rsidRPr="00805A62" w14:paraId="3A61AE6F" w14:textId="77777777">
        <w:tc>
          <w:tcPr>
            <w:tcW w:w="1118" w:type="dxa"/>
            <w:shd w:val="clear" w:color="auto" w:fill="auto"/>
            <w:tcMar>
              <w:top w:w="100" w:type="dxa"/>
              <w:left w:w="100" w:type="dxa"/>
              <w:bottom w:w="100" w:type="dxa"/>
              <w:right w:w="100" w:type="dxa"/>
            </w:tcMar>
          </w:tcPr>
          <w:p w14:paraId="580BEF47" w14:textId="77777777" w:rsidR="001A578C" w:rsidRPr="00805A62" w:rsidRDefault="00000000" w:rsidP="007A47B9">
            <w:pPr>
              <w:widowControl w:val="0"/>
              <w:spacing w:line="360" w:lineRule="auto"/>
              <w:rPr>
                <w:b/>
                <w:color w:val="000000"/>
              </w:rPr>
              <w:pPrChange w:id="55" w:author="USER" w:date="2022-11-23T19:33:00Z">
                <w:pPr>
                  <w:widowControl w:val="0"/>
                  <w:spacing w:line="240" w:lineRule="auto"/>
                </w:pPr>
              </w:pPrChange>
            </w:pPr>
            <w:r w:rsidRPr="00805A62">
              <w:rPr>
                <w:b/>
                <w:color w:val="000000"/>
              </w:rPr>
              <w:t>1</w:t>
            </w:r>
          </w:p>
        </w:tc>
        <w:tc>
          <w:tcPr>
            <w:tcW w:w="3545" w:type="dxa"/>
            <w:shd w:val="clear" w:color="auto" w:fill="auto"/>
            <w:tcMar>
              <w:top w:w="100" w:type="dxa"/>
              <w:left w:w="100" w:type="dxa"/>
              <w:bottom w:w="100" w:type="dxa"/>
              <w:right w:w="100" w:type="dxa"/>
            </w:tcMar>
          </w:tcPr>
          <w:p w14:paraId="5CE750EE" w14:textId="77777777" w:rsidR="001A578C" w:rsidRPr="00805A62" w:rsidRDefault="001A578C" w:rsidP="007A47B9">
            <w:pPr>
              <w:widowControl w:val="0"/>
              <w:spacing w:line="360" w:lineRule="auto"/>
              <w:rPr>
                <w:color w:val="000000"/>
              </w:rPr>
              <w:pPrChange w:id="56" w:author="USER" w:date="2022-11-23T19:33:00Z">
                <w:pPr>
                  <w:widowControl w:val="0"/>
                  <w:spacing w:line="240" w:lineRule="auto"/>
                </w:pPr>
              </w:pPrChange>
            </w:pPr>
          </w:p>
        </w:tc>
        <w:tc>
          <w:tcPr>
            <w:tcW w:w="1692" w:type="dxa"/>
            <w:shd w:val="clear" w:color="auto" w:fill="auto"/>
            <w:tcMar>
              <w:top w:w="100" w:type="dxa"/>
              <w:left w:w="100" w:type="dxa"/>
              <w:bottom w:w="100" w:type="dxa"/>
              <w:right w:w="100" w:type="dxa"/>
            </w:tcMar>
          </w:tcPr>
          <w:p w14:paraId="3118A802" w14:textId="77777777" w:rsidR="001A578C" w:rsidRPr="00805A62" w:rsidRDefault="00000000" w:rsidP="007A47B9">
            <w:pPr>
              <w:widowControl w:val="0"/>
              <w:spacing w:line="360" w:lineRule="auto"/>
              <w:rPr>
                <w:color w:val="000000"/>
              </w:rPr>
              <w:pPrChange w:id="57" w:author="USER" w:date="2022-11-23T19:33:00Z">
                <w:pPr>
                  <w:widowControl w:val="0"/>
                  <w:spacing w:line="240" w:lineRule="auto"/>
                </w:pPr>
              </w:pPrChange>
            </w:pPr>
            <w:r w:rsidRPr="00805A62">
              <w:rPr>
                <w:color w:val="000000"/>
              </w:rPr>
              <w:t xml:space="preserve">Música de </w:t>
            </w:r>
            <w:r w:rsidRPr="00805A62">
              <w:rPr>
                <w:color w:val="000000"/>
              </w:rPr>
              <w:lastRenderedPageBreak/>
              <w:t>fondo</w:t>
            </w:r>
          </w:p>
        </w:tc>
        <w:tc>
          <w:tcPr>
            <w:tcW w:w="3843" w:type="dxa"/>
            <w:shd w:val="clear" w:color="auto" w:fill="auto"/>
            <w:tcMar>
              <w:top w:w="100" w:type="dxa"/>
              <w:left w:w="100" w:type="dxa"/>
              <w:bottom w:w="100" w:type="dxa"/>
              <w:right w:w="100" w:type="dxa"/>
            </w:tcMar>
          </w:tcPr>
          <w:p w14:paraId="19F21DA2" w14:textId="703E6BFB" w:rsidR="001A578C" w:rsidRPr="00805A62" w:rsidRDefault="00000000" w:rsidP="007A47B9">
            <w:pPr>
              <w:widowControl w:val="0"/>
              <w:spacing w:line="360" w:lineRule="auto"/>
              <w:rPr>
                <w:color w:val="000000"/>
              </w:rPr>
              <w:pPrChange w:id="58" w:author="USER" w:date="2022-11-23T19:33:00Z">
                <w:pPr>
                  <w:widowControl w:val="0"/>
                  <w:spacing w:line="240" w:lineRule="auto"/>
                </w:pPr>
              </w:pPrChange>
            </w:pPr>
            <w:r w:rsidRPr="00805A62">
              <w:rPr>
                <w:color w:val="000000"/>
              </w:rPr>
              <w:lastRenderedPageBreak/>
              <w:t xml:space="preserve">Apreciado aprendiz, bienvenido a un </w:t>
            </w:r>
            <w:r w:rsidRPr="00805A62">
              <w:rPr>
                <w:color w:val="000000"/>
              </w:rPr>
              <w:lastRenderedPageBreak/>
              <w:t>nuevo componente formativo de mantenimiento y ensamble de equipos electrónicos. A lo largo de este proceso de formación comprenderá cómo funcionan, para qué sirven y cuál es la importancia de las tarjetas electrónicas para el funcionamiento de los dispositivos electrónicos.</w:t>
            </w:r>
          </w:p>
        </w:tc>
        <w:tc>
          <w:tcPr>
            <w:tcW w:w="3214" w:type="dxa"/>
            <w:shd w:val="clear" w:color="auto" w:fill="auto"/>
            <w:tcMar>
              <w:top w:w="100" w:type="dxa"/>
              <w:left w:w="100" w:type="dxa"/>
              <w:bottom w:w="100" w:type="dxa"/>
              <w:right w:w="100" w:type="dxa"/>
            </w:tcMar>
          </w:tcPr>
          <w:p w14:paraId="78679F92" w14:textId="77777777" w:rsidR="001A578C" w:rsidRPr="00805A62" w:rsidRDefault="00000000" w:rsidP="007A47B9">
            <w:pPr>
              <w:widowControl w:val="0"/>
              <w:spacing w:line="360" w:lineRule="auto"/>
              <w:rPr>
                <w:color w:val="000000"/>
              </w:rPr>
              <w:pPrChange w:id="59" w:author="USER" w:date="2022-11-23T19:33:00Z">
                <w:pPr>
                  <w:widowControl w:val="0"/>
                  <w:spacing w:line="240" w:lineRule="auto"/>
                </w:pPr>
              </w:pPrChange>
            </w:pPr>
            <w:r w:rsidRPr="00805A62">
              <w:rPr>
                <w:color w:val="000000"/>
              </w:rPr>
              <w:lastRenderedPageBreak/>
              <w:t xml:space="preserve">Implementación de tarjetas </w:t>
            </w:r>
            <w:r w:rsidRPr="00805A62">
              <w:rPr>
                <w:color w:val="000000"/>
              </w:rPr>
              <w:lastRenderedPageBreak/>
              <w:t>electrónicas.</w:t>
            </w:r>
          </w:p>
        </w:tc>
      </w:tr>
      <w:tr w:rsidR="001A578C" w:rsidRPr="00805A62" w14:paraId="43132E0F" w14:textId="77777777">
        <w:tc>
          <w:tcPr>
            <w:tcW w:w="1118" w:type="dxa"/>
            <w:shd w:val="clear" w:color="auto" w:fill="auto"/>
            <w:tcMar>
              <w:top w:w="100" w:type="dxa"/>
              <w:left w:w="100" w:type="dxa"/>
              <w:bottom w:w="100" w:type="dxa"/>
              <w:right w:w="100" w:type="dxa"/>
            </w:tcMar>
          </w:tcPr>
          <w:p w14:paraId="506D9EAE" w14:textId="77777777" w:rsidR="001A578C" w:rsidRPr="00805A62" w:rsidRDefault="00000000" w:rsidP="007A47B9">
            <w:pPr>
              <w:widowControl w:val="0"/>
              <w:spacing w:line="360" w:lineRule="auto"/>
              <w:rPr>
                <w:b/>
                <w:color w:val="000000"/>
              </w:rPr>
              <w:pPrChange w:id="60" w:author="USER" w:date="2022-11-23T19:33:00Z">
                <w:pPr>
                  <w:widowControl w:val="0"/>
                  <w:spacing w:line="240" w:lineRule="auto"/>
                </w:pPr>
              </w:pPrChange>
            </w:pPr>
            <w:r w:rsidRPr="00805A62">
              <w:rPr>
                <w:b/>
                <w:color w:val="000000"/>
              </w:rPr>
              <w:lastRenderedPageBreak/>
              <w:t>2</w:t>
            </w:r>
          </w:p>
        </w:tc>
        <w:tc>
          <w:tcPr>
            <w:tcW w:w="3545" w:type="dxa"/>
            <w:shd w:val="clear" w:color="auto" w:fill="auto"/>
            <w:tcMar>
              <w:top w:w="100" w:type="dxa"/>
              <w:left w:w="100" w:type="dxa"/>
              <w:bottom w:w="100" w:type="dxa"/>
              <w:right w:w="100" w:type="dxa"/>
            </w:tcMar>
          </w:tcPr>
          <w:p w14:paraId="186D688F" w14:textId="77777777" w:rsidR="001A578C" w:rsidRPr="00805A62" w:rsidRDefault="00000000" w:rsidP="007A47B9">
            <w:pPr>
              <w:widowControl w:val="0"/>
              <w:spacing w:line="360" w:lineRule="auto"/>
              <w:rPr>
                <w:color w:val="000000"/>
              </w:rPr>
              <w:pPrChange w:id="61" w:author="USER" w:date="2022-11-23T19:33:00Z">
                <w:pPr>
                  <w:widowControl w:val="0"/>
                  <w:spacing w:line="240" w:lineRule="auto"/>
                </w:pPr>
              </w:pPrChange>
            </w:pPr>
            <w:sdt>
              <w:sdtPr>
                <w:tag w:val="goog_rdk_0"/>
                <w:id w:val="1042398066"/>
              </w:sdtPr>
              <w:sdtContent>
                <w:commentRangeStart w:id="62"/>
              </w:sdtContent>
            </w:sdt>
            <w:r w:rsidRPr="00805A62">
              <w:rPr>
                <w:noProof/>
                <w:color w:val="000000"/>
              </w:rPr>
              <w:drawing>
                <wp:inline distT="0" distB="0" distL="0" distR="0" wp14:anchorId="341D5EE7" wp14:editId="65CEA5EC">
                  <wp:extent cx="2124075" cy="1485900"/>
                  <wp:effectExtent l="0" t="0" r="0" b="0"/>
                  <wp:docPr id="2137554841" name="image61.jpg"/>
                  <wp:cNvGraphicFramePr/>
                  <a:graphic xmlns:a="http://schemas.openxmlformats.org/drawingml/2006/main">
                    <a:graphicData uri="http://schemas.openxmlformats.org/drawingml/2006/picture">
                      <pic:pic xmlns:pic="http://schemas.openxmlformats.org/drawingml/2006/picture">
                        <pic:nvPicPr>
                          <pic:cNvPr id="2137554841" name="image61.jpg"/>
                          <pic:cNvPicPr preferRelativeResize="0"/>
                        </pic:nvPicPr>
                        <pic:blipFill>
                          <a:blip r:embed="rId10"/>
                          <a:srcRect/>
                          <a:stretch>
                            <a:fillRect/>
                          </a:stretch>
                        </pic:blipFill>
                        <pic:spPr>
                          <a:xfrm>
                            <a:off x="0" y="0"/>
                            <a:ext cx="2124075" cy="1485900"/>
                          </a:xfrm>
                          <a:prstGeom prst="rect">
                            <a:avLst/>
                          </a:prstGeom>
                        </pic:spPr>
                      </pic:pic>
                    </a:graphicData>
                  </a:graphic>
                </wp:inline>
              </w:drawing>
            </w:r>
            <w:commentRangeEnd w:id="62"/>
            <w:r w:rsidRPr="00805A62">
              <w:commentReference w:id="62"/>
            </w:r>
          </w:p>
          <w:p w14:paraId="129F11B4" w14:textId="77777777" w:rsidR="001A578C" w:rsidRPr="00805A62" w:rsidRDefault="00000000" w:rsidP="007A47B9">
            <w:pPr>
              <w:widowControl w:val="0"/>
              <w:spacing w:line="360" w:lineRule="auto"/>
              <w:rPr>
                <w:color w:val="000000"/>
              </w:rPr>
              <w:pPrChange w:id="63" w:author="USER" w:date="2022-11-23T19:33:00Z">
                <w:pPr>
                  <w:widowControl w:val="0"/>
                  <w:spacing w:line="240" w:lineRule="auto"/>
                </w:pPr>
              </w:pPrChange>
            </w:pPr>
            <w:sdt>
              <w:sdtPr>
                <w:tag w:val="goog_rdk_1"/>
                <w:id w:val="11120125"/>
              </w:sdtPr>
              <w:sdtContent>
                <w:commentRangeStart w:id="64"/>
              </w:sdtContent>
            </w:sdt>
            <w:r w:rsidRPr="00805A62">
              <w:rPr>
                <w:noProof/>
                <w:color w:val="000000"/>
              </w:rPr>
              <w:drawing>
                <wp:inline distT="0" distB="0" distL="0" distR="0" wp14:anchorId="43C03F0D" wp14:editId="413FBA47">
                  <wp:extent cx="2124075" cy="1266825"/>
                  <wp:effectExtent l="0" t="0" r="0" b="0"/>
                  <wp:docPr id="2137554843" name="image55.jpg"/>
                  <wp:cNvGraphicFramePr/>
                  <a:graphic xmlns:a="http://schemas.openxmlformats.org/drawingml/2006/main">
                    <a:graphicData uri="http://schemas.openxmlformats.org/drawingml/2006/picture">
                      <pic:pic xmlns:pic="http://schemas.openxmlformats.org/drawingml/2006/picture">
                        <pic:nvPicPr>
                          <pic:cNvPr id="2137554843" name="image55.jpg"/>
                          <pic:cNvPicPr preferRelativeResize="0"/>
                        </pic:nvPicPr>
                        <pic:blipFill>
                          <a:blip r:embed="rId14"/>
                          <a:srcRect/>
                          <a:stretch>
                            <a:fillRect/>
                          </a:stretch>
                        </pic:blipFill>
                        <pic:spPr>
                          <a:xfrm>
                            <a:off x="0" y="0"/>
                            <a:ext cx="2124075" cy="1266825"/>
                          </a:xfrm>
                          <a:prstGeom prst="rect">
                            <a:avLst/>
                          </a:prstGeom>
                        </pic:spPr>
                      </pic:pic>
                    </a:graphicData>
                  </a:graphic>
                </wp:inline>
              </w:drawing>
            </w:r>
            <w:commentRangeEnd w:id="64"/>
            <w:r w:rsidRPr="00805A62">
              <w:commentReference w:id="64"/>
            </w:r>
          </w:p>
          <w:p w14:paraId="1C70CA37" w14:textId="77777777" w:rsidR="001A578C" w:rsidRPr="00805A62" w:rsidRDefault="00000000" w:rsidP="007A47B9">
            <w:pPr>
              <w:widowControl w:val="0"/>
              <w:spacing w:line="360" w:lineRule="auto"/>
              <w:rPr>
                <w:color w:val="000000"/>
              </w:rPr>
              <w:pPrChange w:id="65" w:author="USER" w:date="2022-11-23T19:33:00Z">
                <w:pPr>
                  <w:widowControl w:val="0"/>
                  <w:spacing w:line="240" w:lineRule="auto"/>
                </w:pPr>
              </w:pPrChange>
            </w:pPr>
            <w:sdt>
              <w:sdtPr>
                <w:tag w:val="goog_rdk_2"/>
                <w:id w:val="669530615"/>
              </w:sdtPr>
              <w:sdtContent>
                <w:commentRangeStart w:id="66"/>
              </w:sdtContent>
            </w:sdt>
            <w:r w:rsidRPr="00805A62">
              <w:rPr>
                <w:noProof/>
                <w:color w:val="000000"/>
              </w:rPr>
              <w:drawing>
                <wp:inline distT="0" distB="0" distL="0" distR="0" wp14:anchorId="44DA067E" wp14:editId="7B37DB4C">
                  <wp:extent cx="2124075" cy="1485900"/>
                  <wp:effectExtent l="0" t="0" r="0" b="0"/>
                  <wp:docPr id="2137554842" name="image54.jpg"/>
                  <wp:cNvGraphicFramePr/>
                  <a:graphic xmlns:a="http://schemas.openxmlformats.org/drawingml/2006/main">
                    <a:graphicData uri="http://schemas.openxmlformats.org/drawingml/2006/picture">
                      <pic:pic xmlns:pic="http://schemas.openxmlformats.org/drawingml/2006/picture">
                        <pic:nvPicPr>
                          <pic:cNvPr id="2137554842" name="image54.jpg"/>
                          <pic:cNvPicPr preferRelativeResize="0"/>
                        </pic:nvPicPr>
                        <pic:blipFill>
                          <a:blip r:embed="rId15"/>
                          <a:srcRect/>
                          <a:stretch>
                            <a:fillRect/>
                          </a:stretch>
                        </pic:blipFill>
                        <pic:spPr>
                          <a:xfrm>
                            <a:off x="0" y="0"/>
                            <a:ext cx="2124075" cy="1485900"/>
                          </a:xfrm>
                          <a:prstGeom prst="rect">
                            <a:avLst/>
                          </a:prstGeom>
                        </pic:spPr>
                      </pic:pic>
                    </a:graphicData>
                  </a:graphic>
                </wp:inline>
              </w:drawing>
            </w:r>
            <w:commentRangeEnd w:id="66"/>
            <w:r w:rsidRPr="00805A62">
              <w:commentReference w:id="66"/>
            </w:r>
          </w:p>
          <w:p w14:paraId="6004E096" w14:textId="77777777" w:rsidR="001A578C" w:rsidRPr="00805A62" w:rsidRDefault="001A578C" w:rsidP="007A47B9">
            <w:pPr>
              <w:widowControl w:val="0"/>
              <w:spacing w:line="360" w:lineRule="auto"/>
              <w:rPr>
                <w:color w:val="000000"/>
              </w:rPr>
              <w:pPrChange w:id="67" w:author="USER" w:date="2022-11-23T19:33:00Z">
                <w:pPr>
                  <w:widowControl w:val="0"/>
                  <w:spacing w:line="240" w:lineRule="auto"/>
                </w:pPr>
              </w:pPrChange>
            </w:pPr>
          </w:p>
        </w:tc>
        <w:tc>
          <w:tcPr>
            <w:tcW w:w="1692" w:type="dxa"/>
            <w:shd w:val="clear" w:color="auto" w:fill="auto"/>
            <w:tcMar>
              <w:top w:w="100" w:type="dxa"/>
              <w:left w:w="100" w:type="dxa"/>
              <w:bottom w:w="100" w:type="dxa"/>
              <w:right w:w="100" w:type="dxa"/>
            </w:tcMar>
          </w:tcPr>
          <w:p w14:paraId="3628B12F" w14:textId="77777777" w:rsidR="001A578C" w:rsidRPr="00805A62" w:rsidRDefault="00000000" w:rsidP="007A47B9">
            <w:pPr>
              <w:widowControl w:val="0"/>
              <w:spacing w:line="360" w:lineRule="auto"/>
              <w:rPr>
                <w:color w:val="000000"/>
              </w:rPr>
              <w:pPrChange w:id="68" w:author="USER" w:date="2022-11-23T19:33:00Z">
                <w:pPr>
                  <w:widowControl w:val="0"/>
                  <w:spacing w:line="240" w:lineRule="auto"/>
                </w:pPr>
              </w:pPrChange>
            </w:pPr>
            <w:r w:rsidRPr="00805A62">
              <w:rPr>
                <w:color w:val="000000"/>
              </w:rPr>
              <w:lastRenderedPageBreak/>
              <w:t>Música de fondo</w:t>
            </w:r>
          </w:p>
          <w:p w14:paraId="522237FB" w14:textId="77777777" w:rsidR="001A578C" w:rsidRPr="00805A62" w:rsidRDefault="001A578C" w:rsidP="007A47B9">
            <w:pPr>
              <w:widowControl w:val="0"/>
              <w:spacing w:line="360" w:lineRule="auto"/>
              <w:rPr>
                <w:color w:val="000000"/>
              </w:rPr>
              <w:pPrChange w:id="69" w:author="USER" w:date="2022-11-23T19:33:00Z">
                <w:pPr>
                  <w:widowControl w:val="0"/>
                  <w:spacing w:line="240" w:lineRule="auto"/>
                </w:pPr>
              </w:pPrChange>
            </w:pPr>
          </w:p>
        </w:tc>
        <w:tc>
          <w:tcPr>
            <w:tcW w:w="3843" w:type="dxa"/>
            <w:shd w:val="clear" w:color="auto" w:fill="auto"/>
            <w:tcMar>
              <w:top w:w="100" w:type="dxa"/>
              <w:left w:w="100" w:type="dxa"/>
              <w:bottom w:w="100" w:type="dxa"/>
              <w:right w:w="100" w:type="dxa"/>
            </w:tcMar>
          </w:tcPr>
          <w:p w14:paraId="05CA8535" w14:textId="064E5C3A" w:rsidR="001A578C" w:rsidRPr="00805A62" w:rsidRDefault="00000000" w:rsidP="007A47B9">
            <w:pPr>
              <w:widowControl w:val="0"/>
              <w:spacing w:line="360" w:lineRule="auto"/>
              <w:rPr>
                <w:color w:val="000000"/>
              </w:rPr>
              <w:pPrChange w:id="70" w:author="USER" w:date="2022-11-23T19:33:00Z">
                <w:pPr>
                  <w:widowControl w:val="0"/>
                  <w:spacing w:line="240" w:lineRule="auto"/>
                </w:pPr>
              </w:pPrChange>
            </w:pPr>
            <w:r w:rsidRPr="00805A62">
              <w:rPr>
                <w:color w:val="000000"/>
              </w:rPr>
              <w:t>Para iniciar, se desarrollan los conceptos asociados con las PCB (</w:t>
            </w:r>
            <w:r w:rsidRPr="00805A62">
              <w:rPr>
                <w:i/>
                <w:iCs/>
                <w:color w:val="000000"/>
              </w:rPr>
              <w:t>Printed Circuit Board</w:t>
            </w:r>
            <w:r w:rsidRPr="00805A62">
              <w:rPr>
                <w:color w:val="000000"/>
              </w:rPr>
              <w:t xml:space="preserve"> o Placas de Circuito Impreso), abordando los componentes que intervienen en las etapas de diseño y fabricación, así como las técnicas de ensamble para el correcto funcionamiento de cada uno de los componentes de los dispositivos electrónicos.</w:t>
            </w:r>
          </w:p>
        </w:tc>
        <w:tc>
          <w:tcPr>
            <w:tcW w:w="3214" w:type="dxa"/>
            <w:shd w:val="clear" w:color="auto" w:fill="auto"/>
            <w:tcMar>
              <w:top w:w="100" w:type="dxa"/>
              <w:left w:w="100" w:type="dxa"/>
              <w:bottom w:w="100" w:type="dxa"/>
              <w:right w:w="100" w:type="dxa"/>
            </w:tcMar>
          </w:tcPr>
          <w:p w14:paraId="456500BE" w14:textId="232674BA" w:rsidR="001A578C" w:rsidRPr="00805A62" w:rsidRDefault="00000000" w:rsidP="007A47B9">
            <w:pPr>
              <w:widowControl w:val="0"/>
              <w:spacing w:line="360" w:lineRule="auto"/>
              <w:rPr>
                <w:color w:val="000000"/>
              </w:rPr>
              <w:pPrChange w:id="71" w:author="USER" w:date="2022-11-23T19:33:00Z">
                <w:pPr>
                  <w:widowControl w:val="0"/>
                  <w:spacing w:line="240" w:lineRule="auto"/>
                </w:pPr>
              </w:pPrChange>
            </w:pPr>
            <w:r w:rsidRPr="00805A62">
              <w:rPr>
                <w:color w:val="000000"/>
              </w:rPr>
              <w:t>Placas de circuito impreso</w:t>
            </w:r>
          </w:p>
          <w:p w14:paraId="4EDA6598" w14:textId="1558BC25" w:rsidR="001A578C" w:rsidRPr="00805A62" w:rsidRDefault="00000000" w:rsidP="007A47B9">
            <w:pPr>
              <w:widowControl w:val="0"/>
              <w:spacing w:line="360" w:lineRule="auto"/>
              <w:rPr>
                <w:color w:val="000000"/>
              </w:rPr>
              <w:pPrChange w:id="72" w:author="USER" w:date="2022-11-23T19:33:00Z">
                <w:pPr>
                  <w:widowControl w:val="0"/>
                  <w:spacing w:line="240" w:lineRule="auto"/>
                </w:pPr>
              </w:pPrChange>
            </w:pPr>
            <w:r w:rsidRPr="00805A62">
              <w:rPr>
                <w:color w:val="000000"/>
              </w:rPr>
              <w:t>diseño y fabricación.</w:t>
            </w:r>
          </w:p>
          <w:p w14:paraId="2B7859A1" w14:textId="77777777" w:rsidR="001A578C" w:rsidRPr="00805A62" w:rsidRDefault="00000000" w:rsidP="007A47B9">
            <w:pPr>
              <w:widowControl w:val="0"/>
              <w:spacing w:line="360" w:lineRule="auto"/>
              <w:rPr>
                <w:color w:val="000000"/>
              </w:rPr>
              <w:pPrChange w:id="73" w:author="USER" w:date="2022-11-23T19:33:00Z">
                <w:pPr>
                  <w:widowControl w:val="0"/>
                  <w:spacing w:line="240" w:lineRule="auto"/>
                </w:pPr>
              </w:pPrChange>
            </w:pPr>
            <w:r w:rsidRPr="00805A62">
              <w:rPr>
                <w:color w:val="000000"/>
              </w:rPr>
              <w:t>Implementación de técnicas.</w:t>
            </w:r>
          </w:p>
        </w:tc>
      </w:tr>
      <w:tr w:rsidR="001A578C" w:rsidRPr="00805A62" w14:paraId="436FF492" w14:textId="77777777">
        <w:tc>
          <w:tcPr>
            <w:tcW w:w="1118" w:type="dxa"/>
            <w:shd w:val="clear" w:color="auto" w:fill="auto"/>
            <w:tcMar>
              <w:top w:w="100" w:type="dxa"/>
              <w:left w:w="100" w:type="dxa"/>
              <w:bottom w:w="100" w:type="dxa"/>
              <w:right w:w="100" w:type="dxa"/>
            </w:tcMar>
          </w:tcPr>
          <w:p w14:paraId="51DAD49B" w14:textId="77777777" w:rsidR="001A578C" w:rsidRPr="00805A62" w:rsidRDefault="00000000" w:rsidP="007A47B9">
            <w:pPr>
              <w:widowControl w:val="0"/>
              <w:spacing w:line="360" w:lineRule="auto"/>
              <w:rPr>
                <w:b/>
                <w:color w:val="000000"/>
              </w:rPr>
              <w:pPrChange w:id="74" w:author="USER" w:date="2022-11-23T19:33:00Z">
                <w:pPr>
                  <w:widowControl w:val="0"/>
                  <w:spacing w:line="240" w:lineRule="auto"/>
                </w:pPr>
              </w:pPrChange>
            </w:pPr>
            <w:r w:rsidRPr="00805A62">
              <w:rPr>
                <w:b/>
                <w:color w:val="000000"/>
              </w:rPr>
              <w:t>3</w:t>
            </w:r>
          </w:p>
        </w:tc>
        <w:tc>
          <w:tcPr>
            <w:tcW w:w="3545" w:type="dxa"/>
            <w:shd w:val="clear" w:color="auto" w:fill="auto"/>
            <w:tcMar>
              <w:top w:w="100" w:type="dxa"/>
              <w:left w:w="100" w:type="dxa"/>
              <w:bottom w:w="100" w:type="dxa"/>
              <w:right w:w="100" w:type="dxa"/>
            </w:tcMar>
          </w:tcPr>
          <w:p w14:paraId="531B325F" w14:textId="77777777" w:rsidR="001A578C" w:rsidRPr="00805A62" w:rsidRDefault="00000000" w:rsidP="007A47B9">
            <w:pPr>
              <w:widowControl w:val="0"/>
              <w:spacing w:line="360" w:lineRule="auto"/>
              <w:rPr>
                <w:color w:val="000000"/>
              </w:rPr>
              <w:pPrChange w:id="75" w:author="USER" w:date="2022-11-23T19:33:00Z">
                <w:pPr>
                  <w:widowControl w:val="0"/>
                  <w:spacing w:line="240" w:lineRule="auto"/>
                </w:pPr>
              </w:pPrChange>
            </w:pPr>
            <w:sdt>
              <w:sdtPr>
                <w:tag w:val="goog_rdk_3"/>
                <w:id w:val="-653295978"/>
              </w:sdtPr>
              <w:sdtContent>
                <w:commentRangeStart w:id="76"/>
              </w:sdtContent>
            </w:sdt>
            <w:r w:rsidRPr="00805A62">
              <w:rPr>
                <w:noProof/>
                <w:color w:val="000000"/>
              </w:rPr>
              <w:drawing>
                <wp:inline distT="0" distB="0" distL="0" distR="0" wp14:anchorId="28E4F669" wp14:editId="72CDE119">
                  <wp:extent cx="2124075" cy="1485900"/>
                  <wp:effectExtent l="0" t="0" r="0" b="0"/>
                  <wp:docPr id="2137554845" name="image80.jpg"/>
                  <wp:cNvGraphicFramePr/>
                  <a:graphic xmlns:a="http://schemas.openxmlformats.org/drawingml/2006/main">
                    <a:graphicData uri="http://schemas.openxmlformats.org/drawingml/2006/picture">
                      <pic:pic xmlns:pic="http://schemas.openxmlformats.org/drawingml/2006/picture">
                        <pic:nvPicPr>
                          <pic:cNvPr id="2137554845" name="image80.jpg"/>
                          <pic:cNvPicPr preferRelativeResize="0"/>
                        </pic:nvPicPr>
                        <pic:blipFill>
                          <a:blip r:embed="rId16"/>
                          <a:srcRect/>
                          <a:stretch>
                            <a:fillRect/>
                          </a:stretch>
                        </pic:blipFill>
                        <pic:spPr>
                          <a:xfrm>
                            <a:off x="0" y="0"/>
                            <a:ext cx="2124075" cy="1485900"/>
                          </a:xfrm>
                          <a:prstGeom prst="rect">
                            <a:avLst/>
                          </a:prstGeom>
                        </pic:spPr>
                      </pic:pic>
                    </a:graphicData>
                  </a:graphic>
                </wp:inline>
              </w:drawing>
            </w:r>
            <w:commentRangeEnd w:id="76"/>
            <w:r w:rsidRPr="00805A62">
              <w:commentReference w:id="76"/>
            </w:r>
          </w:p>
          <w:p w14:paraId="1D8D5672" w14:textId="77777777" w:rsidR="001A578C" w:rsidRPr="00805A62" w:rsidRDefault="00000000" w:rsidP="007A47B9">
            <w:pPr>
              <w:widowControl w:val="0"/>
              <w:spacing w:line="360" w:lineRule="auto"/>
              <w:rPr>
                <w:color w:val="000000"/>
              </w:rPr>
              <w:pPrChange w:id="77" w:author="USER" w:date="2022-11-23T19:33:00Z">
                <w:pPr>
                  <w:widowControl w:val="0"/>
                  <w:spacing w:line="240" w:lineRule="auto"/>
                </w:pPr>
              </w:pPrChange>
            </w:pPr>
            <w:sdt>
              <w:sdtPr>
                <w:tag w:val="goog_rdk_4"/>
                <w:id w:val="-2125762888"/>
              </w:sdtPr>
              <w:sdtContent>
                <w:commentRangeStart w:id="78"/>
              </w:sdtContent>
            </w:sdt>
            <w:r w:rsidRPr="00805A62">
              <w:rPr>
                <w:noProof/>
                <w:color w:val="000000"/>
              </w:rPr>
              <w:drawing>
                <wp:inline distT="0" distB="0" distL="0" distR="0" wp14:anchorId="5F417CCF" wp14:editId="6E5DED6F">
                  <wp:extent cx="2124075" cy="1162050"/>
                  <wp:effectExtent l="0" t="0" r="0" b="0"/>
                  <wp:docPr id="2137554844" name="image70.jpg"/>
                  <wp:cNvGraphicFramePr/>
                  <a:graphic xmlns:a="http://schemas.openxmlformats.org/drawingml/2006/main">
                    <a:graphicData uri="http://schemas.openxmlformats.org/drawingml/2006/picture">
                      <pic:pic xmlns:pic="http://schemas.openxmlformats.org/drawingml/2006/picture">
                        <pic:nvPicPr>
                          <pic:cNvPr id="2137554844" name="image70.jpg"/>
                          <pic:cNvPicPr preferRelativeResize="0"/>
                        </pic:nvPicPr>
                        <pic:blipFill>
                          <a:blip r:embed="rId17"/>
                          <a:srcRect/>
                          <a:stretch>
                            <a:fillRect/>
                          </a:stretch>
                        </pic:blipFill>
                        <pic:spPr>
                          <a:xfrm>
                            <a:off x="0" y="0"/>
                            <a:ext cx="2124075" cy="1162050"/>
                          </a:xfrm>
                          <a:prstGeom prst="rect">
                            <a:avLst/>
                          </a:prstGeom>
                        </pic:spPr>
                      </pic:pic>
                    </a:graphicData>
                  </a:graphic>
                </wp:inline>
              </w:drawing>
            </w:r>
            <w:commentRangeEnd w:id="78"/>
            <w:r w:rsidRPr="00805A62">
              <w:commentReference w:id="78"/>
            </w:r>
          </w:p>
          <w:p w14:paraId="17D0C2DF" w14:textId="77777777" w:rsidR="001A578C" w:rsidRPr="00805A62" w:rsidRDefault="001A578C" w:rsidP="007A47B9">
            <w:pPr>
              <w:widowControl w:val="0"/>
              <w:spacing w:line="360" w:lineRule="auto"/>
              <w:rPr>
                <w:color w:val="000000"/>
              </w:rPr>
              <w:pPrChange w:id="79" w:author="USER" w:date="2022-11-23T19:33:00Z">
                <w:pPr>
                  <w:widowControl w:val="0"/>
                  <w:spacing w:line="240" w:lineRule="auto"/>
                </w:pPr>
              </w:pPrChange>
            </w:pPr>
          </w:p>
        </w:tc>
        <w:tc>
          <w:tcPr>
            <w:tcW w:w="1692" w:type="dxa"/>
            <w:shd w:val="clear" w:color="auto" w:fill="auto"/>
            <w:tcMar>
              <w:top w:w="100" w:type="dxa"/>
              <w:left w:w="100" w:type="dxa"/>
              <w:bottom w:w="100" w:type="dxa"/>
              <w:right w:w="100" w:type="dxa"/>
            </w:tcMar>
          </w:tcPr>
          <w:p w14:paraId="3ED0B170" w14:textId="77777777" w:rsidR="001A578C" w:rsidRPr="00805A62" w:rsidRDefault="00000000" w:rsidP="007A47B9">
            <w:pPr>
              <w:widowControl w:val="0"/>
              <w:spacing w:line="360" w:lineRule="auto"/>
              <w:rPr>
                <w:color w:val="000000"/>
              </w:rPr>
              <w:pPrChange w:id="80" w:author="USER" w:date="2022-11-23T19:33:00Z">
                <w:pPr>
                  <w:widowControl w:val="0"/>
                  <w:spacing w:line="240" w:lineRule="auto"/>
                </w:pPr>
              </w:pPrChange>
            </w:pPr>
            <w:r w:rsidRPr="00805A62">
              <w:rPr>
                <w:color w:val="000000"/>
              </w:rPr>
              <w:lastRenderedPageBreak/>
              <w:t>Música de fondo</w:t>
            </w:r>
          </w:p>
          <w:p w14:paraId="6733FA04" w14:textId="77777777" w:rsidR="001A578C" w:rsidRPr="00805A62" w:rsidRDefault="001A578C" w:rsidP="007A47B9">
            <w:pPr>
              <w:widowControl w:val="0"/>
              <w:spacing w:line="360" w:lineRule="auto"/>
              <w:rPr>
                <w:color w:val="000000"/>
              </w:rPr>
              <w:pPrChange w:id="81" w:author="USER" w:date="2022-11-23T19:33:00Z">
                <w:pPr>
                  <w:widowControl w:val="0"/>
                  <w:spacing w:line="240" w:lineRule="auto"/>
                </w:pPr>
              </w:pPrChange>
            </w:pPr>
          </w:p>
        </w:tc>
        <w:tc>
          <w:tcPr>
            <w:tcW w:w="3843" w:type="dxa"/>
            <w:shd w:val="clear" w:color="auto" w:fill="auto"/>
            <w:tcMar>
              <w:top w:w="100" w:type="dxa"/>
              <w:left w:w="100" w:type="dxa"/>
              <w:bottom w:w="100" w:type="dxa"/>
              <w:right w:w="100" w:type="dxa"/>
            </w:tcMar>
          </w:tcPr>
          <w:p w14:paraId="500B4D9C" w14:textId="0D3AE0F4" w:rsidR="001A578C" w:rsidRPr="00805A62" w:rsidRDefault="00000000" w:rsidP="007A47B9">
            <w:pPr>
              <w:widowControl w:val="0"/>
              <w:spacing w:line="360" w:lineRule="auto"/>
              <w:rPr>
                <w:color w:val="000000"/>
              </w:rPr>
              <w:pPrChange w:id="82" w:author="USER" w:date="2022-11-23T19:33:00Z">
                <w:pPr>
                  <w:widowControl w:val="0"/>
                  <w:spacing w:line="240" w:lineRule="auto"/>
                </w:pPr>
              </w:pPrChange>
            </w:pPr>
            <w:r w:rsidRPr="00805A62">
              <w:rPr>
                <w:color w:val="000000"/>
              </w:rPr>
              <w:t xml:space="preserve">En un segundo momento, se analiza el comportamiento energético de la pieza desarrollada, los niveles de temperatura que soportan y las implicaciones de los cambios térmicos en el circuito impreso y sus </w:t>
            </w:r>
            <w:r w:rsidRPr="00805A62">
              <w:rPr>
                <w:color w:val="000000"/>
              </w:rPr>
              <w:lastRenderedPageBreak/>
              <w:t xml:space="preserve">componentes. Asimismo, también </w:t>
            </w:r>
            <w:r w:rsidR="00805A62" w:rsidRPr="00805A62">
              <w:rPr>
                <w:color w:val="000000"/>
              </w:rPr>
              <w:t>se conoce</w:t>
            </w:r>
            <w:r w:rsidRPr="00805A62">
              <w:rPr>
                <w:color w:val="000000"/>
              </w:rPr>
              <w:t xml:space="preserve"> la manera de proteger los componentes con técnicas de reflujo o enfriamiento y las herramientas de medición térmica que ayudan a detectar los cambios de temperatura en ellos.</w:t>
            </w:r>
          </w:p>
        </w:tc>
        <w:tc>
          <w:tcPr>
            <w:tcW w:w="3214" w:type="dxa"/>
            <w:shd w:val="clear" w:color="auto" w:fill="auto"/>
            <w:tcMar>
              <w:top w:w="100" w:type="dxa"/>
              <w:left w:w="100" w:type="dxa"/>
              <w:bottom w:w="100" w:type="dxa"/>
              <w:right w:w="100" w:type="dxa"/>
            </w:tcMar>
          </w:tcPr>
          <w:p w14:paraId="5CAD3190" w14:textId="77777777" w:rsidR="001A578C" w:rsidRPr="00805A62" w:rsidRDefault="00000000" w:rsidP="007A47B9">
            <w:pPr>
              <w:widowControl w:val="0"/>
              <w:spacing w:line="360" w:lineRule="auto"/>
              <w:rPr>
                <w:color w:val="000000"/>
              </w:rPr>
              <w:pPrChange w:id="83" w:author="USER" w:date="2022-11-23T19:33:00Z">
                <w:pPr>
                  <w:widowControl w:val="0"/>
                  <w:spacing w:line="240" w:lineRule="auto"/>
                </w:pPr>
              </w:pPrChange>
            </w:pPr>
            <w:r w:rsidRPr="00805A62">
              <w:rPr>
                <w:color w:val="000000"/>
              </w:rPr>
              <w:lastRenderedPageBreak/>
              <w:t xml:space="preserve">Comportamiento energético, </w:t>
            </w:r>
          </w:p>
          <w:p w14:paraId="7B533D9F" w14:textId="4875CF28" w:rsidR="001A578C" w:rsidRPr="00805A62" w:rsidRDefault="00000000" w:rsidP="007A47B9">
            <w:pPr>
              <w:widowControl w:val="0"/>
              <w:spacing w:line="360" w:lineRule="auto"/>
              <w:rPr>
                <w:color w:val="000000"/>
              </w:rPr>
              <w:pPrChange w:id="84" w:author="USER" w:date="2022-11-23T19:33:00Z">
                <w:pPr>
                  <w:widowControl w:val="0"/>
                  <w:spacing w:line="240" w:lineRule="auto"/>
                </w:pPr>
              </w:pPrChange>
            </w:pPr>
            <w:r w:rsidRPr="00805A62">
              <w:rPr>
                <w:color w:val="000000"/>
              </w:rPr>
              <w:t>técnicas de reflujo o enfriamiento.</w:t>
            </w:r>
          </w:p>
        </w:tc>
      </w:tr>
      <w:tr w:rsidR="001A578C" w:rsidRPr="00805A62" w14:paraId="65EF5DB9" w14:textId="77777777">
        <w:tc>
          <w:tcPr>
            <w:tcW w:w="1118" w:type="dxa"/>
            <w:shd w:val="clear" w:color="auto" w:fill="auto"/>
            <w:tcMar>
              <w:top w:w="100" w:type="dxa"/>
              <w:left w:w="100" w:type="dxa"/>
              <w:bottom w:w="100" w:type="dxa"/>
              <w:right w:w="100" w:type="dxa"/>
            </w:tcMar>
          </w:tcPr>
          <w:p w14:paraId="39066FF6" w14:textId="77777777" w:rsidR="001A578C" w:rsidRPr="00805A62" w:rsidRDefault="00000000" w:rsidP="007A47B9">
            <w:pPr>
              <w:widowControl w:val="0"/>
              <w:spacing w:line="360" w:lineRule="auto"/>
              <w:rPr>
                <w:b/>
                <w:color w:val="000000"/>
              </w:rPr>
              <w:pPrChange w:id="85" w:author="USER" w:date="2022-11-23T19:33:00Z">
                <w:pPr>
                  <w:widowControl w:val="0"/>
                  <w:spacing w:line="240" w:lineRule="auto"/>
                </w:pPr>
              </w:pPrChange>
            </w:pPr>
            <w:r w:rsidRPr="00805A62">
              <w:rPr>
                <w:b/>
                <w:color w:val="000000"/>
              </w:rPr>
              <w:t>4</w:t>
            </w:r>
          </w:p>
        </w:tc>
        <w:tc>
          <w:tcPr>
            <w:tcW w:w="3545" w:type="dxa"/>
            <w:shd w:val="clear" w:color="auto" w:fill="auto"/>
            <w:tcMar>
              <w:top w:w="100" w:type="dxa"/>
              <w:left w:w="100" w:type="dxa"/>
              <w:bottom w:w="100" w:type="dxa"/>
              <w:right w:w="100" w:type="dxa"/>
            </w:tcMar>
          </w:tcPr>
          <w:p w14:paraId="470211EC" w14:textId="77777777" w:rsidR="001A578C" w:rsidRPr="00805A62" w:rsidRDefault="00000000" w:rsidP="007A47B9">
            <w:pPr>
              <w:widowControl w:val="0"/>
              <w:spacing w:line="360" w:lineRule="auto"/>
              <w:rPr>
                <w:color w:val="000000"/>
              </w:rPr>
              <w:pPrChange w:id="86" w:author="USER" w:date="2022-11-23T19:33:00Z">
                <w:pPr>
                  <w:widowControl w:val="0"/>
                  <w:spacing w:line="240" w:lineRule="auto"/>
                </w:pPr>
              </w:pPrChange>
            </w:pPr>
            <w:sdt>
              <w:sdtPr>
                <w:tag w:val="goog_rdk_5"/>
                <w:id w:val="309520993"/>
              </w:sdtPr>
              <w:sdtContent>
                <w:commentRangeStart w:id="87"/>
              </w:sdtContent>
            </w:sdt>
            <w:r w:rsidRPr="00805A62">
              <w:rPr>
                <w:noProof/>
                <w:color w:val="000000"/>
              </w:rPr>
              <w:drawing>
                <wp:inline distT="0" distB="0" distL="0" distR="0" wp14:anchorId="246AAC2B" wp14:editId="2B5BB661">
                  <wp:extent cx="2124075" cy="1485900"/>
                  <wp:effectExtent l="0" t="0" r="0" b="0"/>
                  <wp:docPr id="2137554847" name="image63.jpg"/>
                  <wp:cNvGraphicFramePr/>
                  <a:graphic xmlns:a="http://schemas.openxmlformats.org/drawingml/2006/main">
                    <a:graphicData uri="http://schemas.openxmlformats.org/drawingml/2006/picture">
                      <pic:pic xmlns:pic="http://schemas.openxmlformats.org/drawingml/2006/picture">
                        <pic:nvPicPr>
                          <pic:cNvPr id="2137554847" name="image63.jpg"/>
                          <pic:cNvPicPr preferRelativeResize="0"/>
                        </pic:nvPicPr>
                        <pic:blipFill>
                          <a:blip r:embed="rId18"/>
                          <a:srcRect/>
                          <a:stretch>
                            <a:fillRect/>
                          </a:stretch>
                        </pic:blipFill>
                        <pic:spPr>
                          <a:xfrm>
                            <a:off x="0" y="0"/>
                            <a:ext cx="2124075" cy="1485900"/>
                          </a:xfrm>
                          <a:prstGeom prst="rect">
                            <a:avLst/>
                          </a:prstGeom>
                        </pic:spPr>
                      </pic:pic>
                    </a:graphicData>
                  </a:graphic>
                </wp:inline>
              </w:drawing>
            </w:r>
            <w:commentRangeEnd w:id="87"/>
            <w:r w:rsidRPr="00805A62">
              <w:commentReference w:id="87"/>
            </w:r>
          </w:p>
          <w:p w14:paraId="1CD74C3A" w14:textId="77777777" w:rsidR="001A578C" w:rsidRPr="00805A62" w:rsidRDefault="001A578C" w:rsidP="007A47B9">
            <w:pPr>
              <w:widowControl w:val="0"/>
              <w:spacing w:line="360" w:lineRule="auto"/>
              <w:rPr>
                <w:color w:val="000000"/>
              </w:rPr>
              <w:pPrChange w:id="88" w:author="USER" w:date="2022-11-23T19:33:00Z">
                <w:pPr>
                  <w:widowControl w:val="0"/>
                  <w:spacing w:line="240" w:lineRule="auto"/>
                </w:pPr>
              </w:pPrChange>
            </w:pPr>
          </w:p>
        </w:tc>
        <w:tc>
          <w:tcPr>
            <w:tcW w:w="1692" w:type="dxa"/>
            <w:shd w:val="clear" w:color="auto" w:fill="auto"/>
            <w:tcMar>
              <w:top w:w="100" w:type="dxa"/>
              <w:left w:w="100" w:type="dxa"/>
              <w:bottom w:w="100" w:type="dxa"/>
              <w:right w:w="100" w:type="dxa"/>
            </w:tcMar>
          </w:tcPr>
          <w:p w14:paraId="0A941B86" w14:textId="77777777" w:rsidR="001A578C" w:rsidRPr="00805A62" w:rsidRDefault="00000000" w:rsidP="007A47B9">
            <w:pPr>
              <w:widowControl w:val="0"/>
              <w:spacing w:line="360" w:lineRule="auto"/>
              <w:rPr>
                <w:color w:val="000000"/>
              </w:rPr>
              <w:pPrChange w:id="89" w:author="USER" w:date="2022-11-23T19:33:00Z">
                <w:pPr>
                  <w:widowControl w:val="0"/>
                  <w:spacing w:line="240" w:lineRule="auto"/>
                </w:pPr>
              </w:pPrChange>
            </w:pPr>
            <w:r w:rsidRPr="00805A62">
              <w:rPr>
                <w:color w:val="000000"/>
              </w:rPr>
              <w:t>Música de fondo</w:t>
            </w:r>
          </w:p>
          <w:p w14:paraId="6EF09DF9" w14:textId="77777777" w:rsidR="001A578C" w:rsidRPr="00805A62" w:rsidRDefault="001A578C" w:rsidP="007A47B9">
            <w:pPr>
              <w:widowControl w:val="0"/>
              <w:spacing w:line="360" w:lineRule="auto"/>
              <w:rPr>
                <w:color w:val="000000"/>
              </w:rPr>
              <w:pPrChange w:id="90" w:author="USER" w:date="2022-11-23T19:33:00Z">
                <w:pPr>
                  <w:widowControl w:val="0"/>
                  <w:spacing w:line="240" w:lineRule="auto"/>
                </w:pPr>
              </w:pPrChange>
            </w:pPr>
          </w:p>
        </w:tc>
        <w:tc>
          <w:tcPr>
            <w:tcW w:w="3843" w:type="dxa"/>
            <w:shd w:val="clear" w:color="auto" w:fill="auto"/>
            <w:tcMar>
              <w:top w:w="100" w:type="dxa"/>
              <w:left w:w="100" w:type="dxa"/>
              <w:bottom w:w="100" w:type="dxa"/>
              <w:right w:w="100" w:type="dxa"/>
            </w:tcMar>
          </w:tcPr>
          <w:p w14:paraId="1FE93F70" w14:textId="29F11F3D" w:rsidR="001A578C" w:rsidRPr="00805A62" w:rsidRDefault="00000000" w:rsidP="007A47B9">
            <w:pPr>
              <w:widowControl w:val="0"/>
              <w:spacing w:line="360" w:lineRule="auto"/>
              <w:rPr>
                <w:color w:val="000000"/>
              </w:rPr>
              <w:pPrChange w:id="91" w:author="USER" w:date="2022-11-23T19:33:00Z">
                <w:pPr>
                  <w:widowControl w:val="0"/>
                  <w:spacing w:line="240" w:lineRule="auto"/>
                </w:pPr>
              </w:pPrChange>
            </w:pPr>
            <w:r w:rsidRPr="00805A62">
              <w:rPr>
                <w:color w:val="000000"/>
              </w:rPr>
              <w:t>En tercer lugar, se aborda la normatividad que rige el desarrollo e implementación de las diferentes tarjetas electrónicas y la importancia de estas normas de diseño en la optimización del producto final, conociendo qué es el IPC sus normas más utilizadas y las certificaciones que avalan un diseño que cumpla con todos los parámetros técnicos.</w:t>
            </w:r>
          </w:p>
        </w:tc>
        <w:tc>
          <w:tcPr>
            <w:tcW w:w="3214" w:type="dxa"/>
            <w:shd w:val="clear" w:color="auto" w:fill="auto"/>
            <w:tcMar>
              <w:top w:w="100" w:type="dxa"/>
              <w:left w:w="100" w:type="dxa"/>
              <w:bottom w:w="100" w:type="dxa"/>
              <w:right w:w="100" w:type="dxa"/>
            </w:tcMar>
          </w:tcPr>
          <w:p w14:paraId="52336768" w14:textId="77777777" w:rsidR="001A578C" w:rsidRPr="00805A62" w:rsidRDefault="00000000" w:rsidP="007A47B9">
            <w:pPr>
              <w:widowControl w:val="0"/>
              <w:spacing w:line="360" w:lineRule="auto"/>
              <w:rPr>
                <w:color w:val="000000"/>
              </w:rPr>
              <w:pPrChange w:id="92" w:author="USER" w:date="2022-11-23T19:33:00Z">
                <w:pPr>
                  <w:widowControl w:val="0"/>
                  <w:spacing w:line="240" w:lineRule="auto"/>
                </w:pPr>
              </w:pPrChange>
            </w:pPr>
            <w:r w:rsidRPr="00805A62">
              <w:rPr>
                <w:color w:val="000000"/>
              </w:rPr>
              <w:t>Normatividad.</w:t>
            </w:r>
          </w:p>
          <w:p w14:paraId="1912D1B5" w14:textId="77777777" w:rsidR="001A578C" w:rsidRPr="00805A62" w:rsidRDefault="00000000" w:rsidP="007A47B9">
            <w:pPr>
              <w:widowControl w:val="0"/>
              <w:spacing w:line="360" w:lineRule="auto"/>
              <w:rPr>
                <w:color w:val="000000"/>
              </w:rPr>
              <w:pPrChange w:id="93" w:author="USER" w:date="2022-11-23T19:33:00Z">
                <w:pPr>
                  <w:widowControl w:val="0"/>
                  <w:spacing w:line="240" w:lineRule="auto"/>
                </w:pPr>
              </w:pPrChange>
            </w:pPr>
            <w:r w:rsidRPr="00805A62">
              <w:rPr>
                <w:color w:val="000000"/>
              </w:rPr>
              <w:t>Optimización del producto final</w:t>
            </w:r>
          </w:p>
          <w:p w14:paraId="0203C6D4" w14:textId="224825F4" w:rsidR="001A578C" w:rsidRPr="00805A62" w:rsidRDefault="00000000" w:rsidP="007A47B9">
            <w:pPr>
              <w:widowControl w:val="0"/>
              <w:spacing w:line="360" w:lineRule="auto"/>
              <w:rPr>
                <w:color w:val="000000"/>
              </w:rPr>
              <w:pPrChange w:id="94" w:author="USER" w:date="2022-11-23T19:33:00Z">
                <w:pPr>
                  <w:widowControl w:val="0"/>
                  <w:spacing w:line="240" w:lineRule="auto"/>
                </w:pPr>
              </w:pPrChange>
            </w:pPr>
            <w:r w:rsidRPr="00805A62">
              <w:rPr>
                <w:color w:val="000000"/>
              </w:rPr>
              <w:t xml:space="preserve">certificados. </w:t>
            </w:r>
          </w:p>
        </w:tc>
      </w:tr>
      <w:tr w:rsidR="001A578C" w:rsidRPr="00805A62" w14:paraId="32E639A4" w14:textId="77777777">
        <w:tc>
          <w:tcPr>
            <w:tcW w:w="1118" w:type="dxa"/>
            <w:shd w:val="clear" w:color="auto" w:fill="auto"/>
            <w:tcMar>
              <w:top w:w="100" w:type="dxa"/>
              <w:left w:w="100" w:type="dxa"/>
              <w:bottom w:w="100" w:type="dxa"/>
              <w:right w:w="100" w:type="dxa"/>
            </w:tcMar>
          </w:tcPr>
          <w:p w14:paraId="2AEB7095" w14:textId="77777777" w:rsidR="001A578C" w:rsidRPr="00805A62" w:rsidRDefault="00000000" w:rsidP="007A47B9">
            <w:pPr>
              <w:widowControl w:val="0"/>
              <w:spacing w:line="360" w:lineRule="auto"/>
              <w:rPr>
                <w:b/>
                <w:color w:val="000000"/>
              </w:rPr>
              <w:pPrChange w:id="95" w:author="USER" w:date="2022-11-23T19:33:00Z">
                <w:pPr>
                  <w:widowControl w:val="0"/>
                  <w:spacing w:line="240" w:lineRule="auto"/>
                </w:pPr>
              </w:pPrChange>
            </w:pPr>
            <w:r w:rsidRPr="00805A62">
              <w:rPr>
                <w:b/>
                <w:color w:val="000000"/>
              </w:rPr>
              <w:lastRenderedPageBreak/>
              <w:t>5</w:t>
            </w:r>
          </w:p>
        </w:tc>
        <w:tc>
          <w:tcPr>
            <w:tcW w:w="3545" w:type="dxa"/>
            <w:shd w:val="clear" w:color="auto" w:fill="auto"/>
            <w:tcMar>
              <w:top w:w="100" w:type="dxa"/>
              <w:left w:w="100" w:type="dxa"/>
              <w:bottom w:w="100" w:type="dxa"/>
              <w:right w:w="100" w:type="dxa"/>
            </w:tcMar>
          </w:tcPr>
          <w:p w14:paraId="254ABD9A" w14:textId="77777777" w:rsidR="001A578C" w:rsidRPr="00805A62" w:rsidRDefault="00000000" w:rsidP="007A47B9">
            <w:pPr>
              <w:widowControl w:val="0"/>
              <w:spacing w:line="360" w:lineRule="auto"/>
              <w:rPr>
                <w:color w:val="000000"/>
              </w:rPr>
              <w:pPrChange w:id="96" w:author="USER" w:date="2022-11-23T19:33:00Z">
                <w:pPr>
                  <w:widowControl w:val="0"/>
                  <w:spacing w:line="240" w:lineRule="auto"/>
                </w:pPr>
              </w:pPrChange>
            </w:pPr>
            <w:sdt>
              <w:sdtPr>
                <w:tag w:val="goog_rdk_6"/>
                <w:id w:val="-2146113177"/>
              </w:sdtPr>
              <w:sdtContent>
                <w:commentRangeStart w:id="97"/>
              </w:sdtContent>
            </w:sdt>
            <w:r w:rsidRPr="00805A62">
              <w:rPr>
                <w:noProof/>
                <w:color w:val="000000"/>
              </w:rPr>
              <w:drawing>
                <wp:inline distT="0" distB="0" distL="0" distR="0" wp14:anchorId="78706906" wp14:editId="0B79F774">
                  <wp:extent cx="2124075" cy="1485900"/>
                  <wp:effectExtent l="0" t="0" r="0" b="0"/>
                  <wp:docPr id="2137554846" name="image69.jpg"/>
                  <wp:cNvGraphicFramePr/>
                  <a:graphic xmlns:a="http://schemas.openxmlformats.org/drawingml/2006/main">
                    <a:graphicData uri="http://schemas.openxmlformats.org/drawingml/2006/picture">
                      <pic:pic xmlns:pic="http://schemas.openxmlformats.org/drawingml/2006/picture">
                        <pic:nvPicPr>
                          <pic:cNvPr id="2137554846" name="image69.jpg"/>
                          <pic:cNvPicPr preferRelativeResize="0"/>
                        </pic:nvPicPr>
                        <pic:blipFill>
                          <a:blip r:embed="rId19"/>
                          <a:srcRect/>
                          <a:stretch>
                            <a:fillRect/>
                          </a:stretch>
                        </pic:blipFill>
                        <pic:spPr>
                          <a:xfrm>
                            <a:off x="0" y="0"/>
                            <a:ext cx="2124075" cy="1485900"/>
                          </a:xfrm>
                          <a:prstGeom prst="rect">
                            <a:avLst/>
                          </a:prstGeom>
                        </pic:spPr>
                      </pic:pic>
                    </a:graphicData>
                  </a:graphic>
                </wp:inline>
              </w:drawing>
            </w:r>
            <w:commentRangeEnd w:id="97"/>
            <w:r w:rsidRPr="00805A62">
              <w:commentReference w:id="97"/>
            </w:r>
          </w:p>
          <w:p w14:paraId="40B23BD4" w14:textId="77777777" w:rsidR="001A578C" w:rsidRPr="00805A62" w:rsidRDefault="00000000" w:rsidP="007A47B9">
            <w:pPr>
              <w:widowControl w:val="0"/>
              <w:spacing w:line="360" w:lineRule="auto"/>
              <w:rPr>
                <w:color w:val="000000"/>
              </w:rPr>
              <w:pPrChange w:id="98" w:author="USER" w:date="2022-11-23T19:33:00Z">
                <w:pPr>
                  <w:widowControl w:val="0"/>
                  <w:spacing w:line="240" w:lineRule="auto"/>
                </w:pPr>
              </w:pPrChange>
            </w:pPr>
            <w:sdt>
              <w:sdtPr>
                <w:tag w:val="goog_rdk_7"/>
                <w:id w:val="-47690228"/>
              </w:sdtPr>
              <w:sdtContent>
                <w:commentRangeStart w:id="99"/>
              </w:sdtContent>
            </w:sdt>
            <w:r w:rsidRPr="00805A62">
              <w:rPr>
                <w:noProof/>
                <w:color w:val="000000"/>
              </w:rPr>
              <w:drawing>
                <wp:inline distT="0" distB="0" distL="0" distR="0" wp14:anchorId="6116E2BF" wp14:editId="4605AFC6">
                  <wp:extent cx="2124075" cy="1485900"/>
                  <wp:effectExtent l="0" t="0" r="0" b="0"/>
                  <wp:docPr id="2137554849" name="image66.jpg"/>
                  <wp:cNvGraphicFramePr/>
                  <a:graphic xmlns:a="http://schemas.openxmlformats.org/drawingml/2006/main">
                    <a:graphicData uri="http://schemas.openxmlformats.org/drawingml/2006/picture">
                      <pic:pic xmlns:pic="http://schemas.openxmlformats.org/drawingml/2006/picture">
                        <pic:nvPicPr>
                          <pic:cNvPr id="2137554849" name="image66.jpg"/>
                          <pic:cNvPicPr preferRelativeResize="0"/>
                        </pic:nvPicPr>
                        <pic:blipFill>
                          <a:blip r:embed="rId20"/>
                          <a:srcRect/>
                          <a:stretch>
                            <a:fillRect/>
                          </a:stretch>
                        </pic:blipFill>
                        <pic:spPr>
                          <a:xfrm>
                            <a:off x="0" y="0"/>
                            <a:ext cx="2124075" cy="1485900"/>
                          </a:xfrm>
                          <a:prstGeom prst="rect">
                            <a:avLst/>
                          </a:prstGeom>
                        </pic:spPr>
                      </pic:pic>
                    </a:graphicData>
                  </a:graphic>
                </wp:inline>
              </w:drawing>
            </w:r>
            <w:commentRangeEnd w:id="99"/>
            <w:r w:rsidRPr="00805A62">
              <w:commentReference w:id="99"/>
            </w:r>
          </w:p>
          <w:p w14:paraId="7D56DEC2" w14:textId="77777777" w:rsidR="001A578C" w:rsidRPr="00805A62" w:rsidRDefault="001A578C" w:rsidP="007A47B9">
            <w:pPr>
              <w:widowControl w:val="0"/>
              <w:spacing w:line="360" w:lineRule="auto"/>
              <w:rPr>
                <w:color w:val="000000"/>
              </w:rPr>
              <w:pPrChange w:id="100" w:author="USER" w:date="2022-11-23T19:33:00Z">
                <w:pPr>
                  <w:widowControl w:val="0"/>
                  <w:spacing w:line="240" w:lineRule="auto"/>
                </w:pPr>
              </w:pPrChange>
            </w:pPr>
          </w:p>
        </w:tc>
        <w:tc>
          <w:tcPr>
            <w:tcW w:w="1692" w:type="dxa"/>
            <w:shd w:val="clear" w:color="auto" w:fill="auto"/>
            <w:tcMar>
              <w:top w:w="100" w:type="dxa"/>
              <w:left w:w="100" w:type="dxa"/>
              <w:bottom w:w="100" w:type="dxa"/>
              <w:right w:w="100" w:type="dxa"/>
            </w:tcMar>
          </w:tcPr>
          <w:p w14:paraId="08ACAC05" w14:textId="77777777" w:rsidR="001A578C" w:rsidRPr="00805A62" w:rsidRDefault="00000000" w:rsidP="007A47B9">
            <w:pPr>
              <w:widowControl w:val="0"/>
              <w:spacing w:line="360" w:lineRule="auto"/>
              <w:rPr>
                <w:color w:val="000000"/>
              </w:rPr>
              <w:pPrChange w:id="101" w:author="USER" w:date="2022-11-23T19:33:00Z">
                <w:pPr>
                  <w:widowControl w:val="0"/>
                  <w:spacing w:line="240" w:lineRule="auto"/>
                </w:pPr>
              </w:pPrChange>
            </w:pPr>
            <w:r w:rsidRPr="00805A62">
              <w:rPr>
                <w:color w:val="000000"/>
              </w:rPr>
              <w:t>Música de fondo</w:t>
            </w:r>
          </w:p>
          <w:p w14:paraId="634FF2E3" w14:textId="77777777" w:rsidR="001A578C" w:rsidRPr="00805A62" w:rsidRDefault="001A578C" w:rsidP="007A47B9">
            <w:pPr>
              <w:widowControl w:val="0"/>
              <w:spacing w:line="360" w:lineRule="auto"/>
              <w:rPr>
                <w:color w:val="000000"/>
              </w:rPr>
              <w:pPrChange w:id="102" w:author="USER" w:date="2022-11-23T19:33:00Z">
                <w:pPr>
                  <w:widowControl w:val="0"/>
                  <w:spacing w:line="240" w:lineRule="auto"/>
                </w:pPr>
              </w:pPrChange>
            </w:pPr>
          </w:p>
        </w:tc>
        <w:tc>
          <w:tcPr>
            <w:tcW w:w="3843" w:type="dxa"/>
            <w:shd w:val="clear" w:color="auto" w:fill="auto"/>
            <w:tcMar>
              <w:top w:w="100" w:type="dxa"/>
              <w:left w:w="100" w:type="dxa"/>
              <w:bottom w:w="100" w:type="dxa"/>
              <w:right w:w="100" w:type="dxa"/>
            </w:tcMar>
          </w:tcPr>
          <w:p w14:paraId="0D25DBB7" w14:textId="5376C234" w:rsidR="001A578C" w:rsidRPr="00805A62" w:rsidRDefault="00000000" w:rsidP="007A47B9">
            <w:pPr>
              <w:widowControl w:val="0"/>
              <w:spacing w:line="360" w:lineRule="auto"/>
              <w:rPr>
                <w:color w:val="000000"/>
              </w:rPr>
              <w:pPrChange w:id="103" w:author="USER" w:date="2022-11-23T19:33:00Z">
                <w:pPr>
                  <w:widowControl w:val="0"/>
                  <w:spacing w:line="240" w:lineRule="auto"/>
                </w:pPr>
              </w:pPrChange>
            </w:pPr>
            <w:r w:rsidRPr="00805A62">
              <w:rPr>
                <w:color w:val="000000"/>
              </w:rPr>
              <w:t>En cuarto lugar, se visualizan los equipos de ensamble electrónico con la aplicación de la normatividad, comprendiendo el funcionamiento, las técnicas y los accesorios que intervienen en su desarrollo; además de conocer cómo realizar la configuración y el accionamiento de las tarjetas electrónicas.</w:t>
            </w:r>
          </w:p>
        </w:tc>
        <w:tc>
          <w:tcPr>
            <w:tcW w:w="3214" w:type="dxa"/>
            <w:shd w:val="clear" w:color="auto" w:fill="auto"/>
            <w:tcMar>
              <w:top w:w="100" w:type="dxa"/>
              <w:left w:w="100" w:type="dxa"/>
              <w:bottom w:w="100" w:type="dxa"/>
              <w:right w:w="100" w:type="dxa"/>
            </w:tcMar>
          </w:tcPr>
          <w:p w14:paraId="006AA884" w14:textId="77777777" w:rsidR="001A578C" w:rsidRPr="00805A62" w:rsidRDefault="00000000" w:rsidP="007A47B9">
            <w:pPr>
              <w:widowControl w:val="0"/>
              <w:spacing w:line="360" w:lineRule="auto"/>
              <w:rPr>
                <w:color w:val="000000"/>
              </w:rPr>
              <w:pPrChange w:id="104" w:author="USER" w:date="2022-11-23T19:33:00Z">
                <w:pPr>
                  <w:widowControl w:val="0"/>
                  <w:spacing w:line="240" w:lineRule="auto"/>
                </w:pPr>
              </w:pPrChange>
            </w:pPr>
            <w:r w:rsidRPr="00805A62">
              <w:rPr>
                <w:color w:val="000000"/>
              </w:rPr>
              <w:t>Equipos de ensamble electrónico.</w:t>
            </w:r>
          </w:p>
          <w:p w14:paraId="16CF89CD" w14:textId="77777777" w:rsidR="001A578C" w:rsidRPr="00805A62" w:rsidRDefault="00000000" w:rsidP="007A47B9">
            <w:pPr>
              <w:widowControl w:val="0"/>
              <w:spacing w:line="360" w:lineRule="auto"/>
              <w:rPr>
                <w:color w:val="000000"/>
              </w:rPr>
              <w:pPrChange w:id="105" w:author="USER" w:date="2022-11-23T19:33:00Z">
                <w:pPr>
                  <w:widowControl w:val="0"/>
                  <w:spacing w:line="240" w:lineRule="auto"/>
                </w:pPr>
              </w:pPrChange>
            </w:pPr>
            <w:r w:rsidRPr="00805A62">
              <w:rPr>
                <w:color w:val="000000"/>
              </w:rPr>
              <w:t>Configuración y accionamiento de tarjetas electrónicas</w:t>
            </w:r>
          </w:p>
        </w:tc>
      </w:tr>
      <w:tr w:rsidR="001A578C" w:rsidRPr="00805A62" w14:paraId="2ED7958B" w14:textId="77777777">
        <w:tc>
          <w:tcPr>
            <w:tcW w:w="1118" w:type="dxa"/>
            <w:shd w:val="clear" w:color="auto" w:fill="auto"/>
            <w:tcMar>
              <w:top w:w="100" w:type="dxa"/>
              <w:left w:w="100" w:type="dxa"/>
              <w:bottom w:w="100" w:type="dxa"/>
              <w:right w:w="100" w:type="dxa"/>
            </w:tcMar>
          </w:tcPr>
          <w:p w14:paraId="453E2873" w14:textId="77777777" w:rsidR="001A578C" w:rsidRPr="00805A62" w:rsidRDefault="00000000" w:rsidP="007A47B9">
            <w:pPr>
              <w:spacing w:line="360" w:lineRule="auto"/>
              <w:rPr>
                <w:b/>
                <w:color w:val="000000"/>
              </w:rPr>
              <w:pPrChange w:id="106" w:author="USER" w:date="2022-11-23T19:33:00Z">
                <w:pPr>
                  <w:spacing w:line="240" w:lineRule="auto"/>
                </w:pPr>
              </w:pPrChange>
            </w:pPr>
            <w:r w:rsidRPr="00805A62">
              <w:rPr>
                <w:b/>
                <w:color w:val="000000"/>
              </w:rPr>
              <w:lastRenderedPageBreak/>
              <w:t>6</w:t>
            </w:r>
          </w:p>
        </w:tc>
        <w:tc>
          <w:tcPr>
            <w:tcW w:w="3545" w:type="dxa"/>
            <w:shd w:val="clear" w:color="auto" w:fill="auto"/>
            <w:tcMar>
              <w:top w:w="100" w:type="dxa"/>
              <w:left w:w="100" w:type="dxa"/>
              <w:bottom w:w="100" w:type="dxa"/>
              <w:right w:w="100" w:type="dxa"/>
            </w:tcMar>
          </w:tcPr>
          <w:p w14:paraId="7CA29A21" w14:textId="77777777" w:rsidR="001A578C" w:rsidRPr="00805A62" w:rsidRDefault="00000000" w:rsidP="007A47B9">
            <w:pPr>
              <w:spacing w:line="360" w:lineRule="auto"/>
              <w:rPr>
                <w:color w:val="000000"/>
              </w:rPr>
              <w:pPrChange w:id="107" w:author="USER" w:date="2022-11-23T19:33:00Z">
                <w:pPr>
                  <w:spacing w:line="240" w:lineRule="auto"/>
                </w:pPr>
              </w:pPrChange>
            </w:pPr>
            <w:sdt>
              <w:sdtPr>
                <w:tag w:val="goog_rdk_8"/>
                <w:id w:val="-1374772478"/>
              </w:sdtPr>
              <w:sdtContent>
                <w:commentRangeStart w:id="108"/>
              </w:sdtContent>
            </w:sdt>
            <w:r w:rsidRPr="00805A62">
              <w:rPr>
                <w:noProof/>
                <w:color w:val="000000"/>
              </w:rPr>
              <w:drawing>
                <wp:inline distT="0" distB="0" distL="0" distR="0" wp14:anchorId="63351878" wp14:editId="06F88FC2">
                  <wp:extent cx="2124075" cy="1485900"/>
                  <wp:effectExtent l="0" t="0" r="0" b="0"/>
                  <wp:docPr id="2137554848" name="image73.jpg"/>
                  <wp:cNvGraphicFramePr/>
                  <a:graphic xmlns:a="http://schemas.openxmlformats.org/drawingml/2006/main">
                    <a:graphicData uri="http://schemas.openxmlformats.org/drawingml/2006/picture">
                      <pic:pic xmlns:pic="http://schemas.openxmlformats.org/drawingml/2006/picture">
                        <pic:nvPicPr>
                          <pic:cNvPr id="2137554848" name="image73.jpg"/>
                          <pic:cNvPicPr preferRelativeResize="0"/>
                        </pic:nvPicPr>
                        <pic:blipFill>
                          <a:blip r:embed="rId21"/>
                          <a:srcRect/>
                          <a:stretch>
                            <a:fillRect/>
                          </a:stretch>
                        </pic:blipFill>
                        <pic:spPr>
                          <a:xfrm>
                            <a:off x="0" y="0"/>
                            <a:ext cx="2124075" cy="1485900"/>
                          </a:xfrm>
                          <a:prstGeom prst="rect">
                            <a:avLst/>
                          </a:prstGeom>
                        </pic:spPr>
                      </pic:pic>
                    </a:graphicData>
                  </a:graphic>
                </wp:inline>
              </w:drawing>
            </w:r>
            <w:commentRangeEnd w:id="108"/>
            <w:r w:rsidRPr="00805A62">
              <w:commentReference w:id="108"/>
            </w:r>
          </w:p>
          <w:p w14:paraId="66F92819" w14:textId="77777777" w:rsidR="001A578C" w:rsidRPr="00805A62" w:rsidRDefault="00000000" w:rsidP="007A47B9">
            <w:pPr>
              <w:spacing w:line="360" w:lineRule="auto"/>
              <w:rPr>
                <w:color w:val="000000"/>
              </w:rPr>
              <w:pPrChange w:id="109" w:author="USER" w:date="2022-11-23T19:33:00Z">
                <w:pPr>
                  <w:spacing w:line="240" w:lineRule="auto"/>
                </w:pPr>
              </w:pPrChange>
            </w:pPr>
            <w:sdt>
              <w:sdtPr>
                <w:tag w:val="goog_rdk_9"/>
                <w:id w:val="-514379472"/>
              </w:sdtPr>
              <w:sdtContent>
                <w:commentRangeStart w:id="110"/>
              </w:sdtContent>
            </w:sdt>
            <w:r w:rsidRPr="00805A62">
              <w:rPr>
                <w:noProof/>
                <w:color w:val="000000"/>
              </w:rPr>
              <w:drawing>
                <wp:inline distT="0" distB="0" distL="0" distR="0" wp14:anchorId="08AFC8FE" wp14:editId="5ABE5EA3">
                  <wp:extent cx="2124075" cy="1266825"/>
                  <wp:effectExtent l="0" t="0" r="0" b="0"/>
                  <wp:docPr id="2137554852" name="image74.jpg"/>
                  <wp:cNvGraphicFramePr/>
                  <a:graphic xmlns:a="http://schemas.openxmlformats.org/drawingml/2006/main">
                    <a:graphicData uri="http://schemas.openxmlformats.org/drawingml/2006/picture">
                      <pic:pic xmlns:pic="http://schemas.openxmlformats.org/drawingml/2006/picture">
                        <pic:nvPicPr>
                          <pic:cNvPr id="2137554852" name="image74.jpg"/>
                          <pic:cNvPicPr preferRelativeResize="0"/>
                        </pic:nvPicPr>
                        <pic:blipFill>
                          <a:blip r:embed="rId22"/>
                          <a:srcRect/>
                          <a:stretch>
                            <a:fillRect/>
                          </a:stretch>
                        </pic:blipFill>
                        <pic:spPr>
                          <a:xfrm>
                            <a:off x="0" y="0"/>
                            <a:ext cx="2124075" cy="1266825"/>
                          </a:xfrm>
                          <a:prstGeom prst="rect">
                            <a:avLst/>
                          </a:prstGeom>
                        </pic:spPr>
                      </pic:pic>
                    </a:graphicData>
                  </a:graphic>
                </wp:inline>
              </w:drawing>
            </w:r>
            <w:commentRangeEnd w:id="110"/>
            <w:r w:rsidRPr="00805A62">
              <w:commentReference w:id="110"/>
            </w:r>
          </w:p>
          <w:p w14:paraId="0B3D6BEB" w14:textId="77777777" w:rsidR="001A578C" w:rsidRPr="00805A62" w:rsidRDefault="001A578C" w:rsidP="007A47B9">
            <w:pPr>
              <w:spacing w:line="360" w:lineRule="auto"/>
              <w:rPr>
                <w:color w:val="000000"/>
              </w:rPr>
              <w:pPrChange w:id="111" w:author="USER" w:date="2022-11-23T19:33:00Z">
                <w:pPr>
                  <w:spacing w:line="240" w:lineRule="auto"/>
                </w:pPr>
              </w:pPrChange>
            </w:pPr>
          </w:p>
        </w:tc>
        <w:tc>
          <w:tcPr>
            <w:tcW w:w="1692" w:type="dxa"/>
            <w:shd w:val="clear" w:color="auto" w:fill="auto"/>
            <w:tcMar>
              <w:top w:w="100" w:type="dxa"/>
              <w:left w:w="100" w:type="dxa"/>
              <w:bottom w:w="100" w:type="dxa"/>
              <w:right w:w="100" w:type="dxa"/>
            </w:tcMar>
          </w:tcPr>
          <w:p w14:paraId="4E61CD4B" w14:textId="77777777" w:rsidR="001A578C" w:rsidRPr="00805A62" w:rsidRDefault="00000000" w:rsidP="007A47B9">
            <w:pPr>
              <w:widowControl w:val="0"/>
              <w:spacing w:line="360" w:lineRule="auto"/>
              <w:rPr>
                <w:color w:val="000000"/>
              </w:rPr>
              <w:pPrChange w:id="112" w:author="USER" w:date="2022-11-23T19:33:00Z">
                <w:pPr>
                  <w:widowControl w:val="0"/>
                  <w:spacing w:line="240" w:lineRule="auto"/>
                </w:pPr>
              </w:pPrChange>
            </w:pPr>
            <w:r w:rsidRPr="00805A62">
              <w:rPr>
                <w:color w:val="000000"/>
              </w:rPr>
              <w:t>Música de fondo</w:t>
            </w:r>
          </w:p>
          <w:p w14:paraId="190D958F" w14:textId="77777777" w:rsidR="001A578C" w:rsidRPr="00805A62" w:rsidRDefault="001A578C" w:rsidP="007A47B9">
            <w:pPr>
              <w:spacing w:line="360" w:lineRule="auto"/>
              <w:rPr>
                <w:color w:val="000000"/>
              </w:rPr>
              <w:pPrChange w:id="113" w:author="USER" w:date="2022-11-23T19:33:00Z">
                <w:pPr>
                  <w:spacing w:line="240" w:lineRule="auto"/>
                </w:pPr>
              </w:pPrChange>
            </w:pPr>
          </w:p>
        </w:tc>
        <w:tc>
          <w:tcPr>
            <w:tcW w:w="3843" w:type="dxa"/>
            <w:shd w:val="clear" w:color="auto" w:fill="auto"/>
            <w:tcMar>
              <w:top w:w="100" w:type="dxa"/>
              <w:left w:w="100" w:type="dxa"/>
              <w:bottom w:w="100" w:type="dxa"/>
              <w:right w:w="100" w:type="dxa"/>
            </w:tcMar>
          </w:tcPr>
          <w:p w14:paraId="392F4439" w14:textId="3093D156" w:rsidR="001A578C" w:rsidRPr="00805A62" w:rsidRDefault="00000000" w:rsidP="007A47B9">
            <w:pPr>
              <w:spacing w:line="360" w:lineRule="auto"/>
              <w:rPr>
                <w:color w:val="000000"/>
              </w:rPr>
              <w:pPrChange w:id="114" w:author="USER" w:date="2022-11-23T19:33:00Z">
                <w:pPr>
                  <w:spacing w:line="240" w:lineRule="auto"/>
                </w:pPr>
              </w:pPrChange>
            </w:pPr>
            <w:r w:rsidRPr="00805A62">
              <w:rPr>
                <w:color w:val="000000"/>
              </w:rPr>
              <w:t>El quinto momento permite saber cómo prevenir las cargas y sobrecargas del circuito electrónico y comprender el riesgo del ensamble, teniendo en cuenta la compatibilidad electromagnética requerida para evitar daños en los componentes, además de conocer cómo se realiza el mantenimiento de los accesorios.</w:t>
            </w:r>
          </w:p>
        </w:tc>
        <w:tc>
          <w:tcPr>
            <w:tcW w:w="3214" w:type="dxa"/>
            <w:shd w:val="clear" w:color="auto" w:fill="auto"/>
            <w:tcMar>
              <w:top w:w="100" w:type="dxa"/>
              <w:left w:w="100" w:type="dxa"/>
              <w:bottom w:w="100" w:type="dxa"/>
              <w:right w:w="100" w:type="dxa"/>
            </w:tcMar>
          </w:tcPr>
          <w:p w14:paraId="65591E2A" w14:textId="77777777" w:rsidR="001A578C" w:rsidRPr="00805A62" w:rsidRDefault="00000000" w:rsidP="007A47B9">
            <w:pPr>
              <w:spacing w:line="360" w:lineRule="auto"/>
              <w:rPr>
                <w:color w:val="000000"/>
              </w:rPr>
              <w:pPrChange w:id="115" w:author="USER" w:date="2022-11-23T19:33:00Z">
                <w:pPr>
                  <w:spacing w:line="240" w:lineRule="auto"/>
                </w:pPr>
              </w:pPrChange>
            </w:pPr>
            <w:r w:rsidRPr="00805A62">
              <w:rPr>
                <w:color w:val="000000"/>
              </w:rPr>
              <w:t>Cargas y sobrecargas del circuito electrónico</w:t>
            </w:r>
          </w:p>
          <w:p w14:paraId="26E71AD5" w14:textId="77777777" w:rsidR="001A578C" w:rsidRPr="00805A62" w:rsidRDefault="00000000" w:rsidP="007A47B9">
            <w:pPr>
              <w:spacing w:line="360" w:lineRule="auto"/>
              <w:rPr>
                <w:color w:val="000000"/>
              </w:rPr>
              <w:pPrChange w:id="116" w:author="USER" w:date="2022-11-23T19:33:00Z">
                <w:pPr>
                  <w:spacing w:line="240" w:lineRule="auto"/>
                </w:pPr>
              </w:pPrChange>
            </w:pPr>
            <w:r w:rsidRPr="00805A62">
              <w:rPr>
                <w:color w:val="000000"/>
              </w:rPr>
              <w:t>Compatibilidad electromagnética</w:t>
            </w:r>
          </w:p>
          <w:p w14:paraId="0AFD3499" w14:textId="77777777" w:rsidR="001A578C" w:rsidRPr="00805A62" w:rsidRDefault="00000000" w:rsidP="007A47B9">
            <w:pPr>
              <w:spacing w:line="360" w:lineRule="auto"/>
              <w:rPr>
                <w:color w:val="000000"/>
              </w:rPr>
              <w:pPrChange w:id="117" w:author="USER" w:date="2022-11-23T19:33:00Z">
                <w:pPr>
                  <w:spacing w:line="240" w:lineRule="auto"/>
                </w:pPr>
              </w:pPrChange>
            </w:pPr>
            <w:r w:rsidRPr="00805A62">
              <w:rPr>
                <w:color w:val="000000"/>
              </w:rPr>
              <w:t>Mantenimiento de los accesorios</w:t>
            </w:r>
          </w:p>
        </w:tc>
      </w:tr>
      <w:tr w:rsidR="001A578C" w:rsidRPr="00805A62" w14:paraId="1EA7F4B0" w14:textId="77777777">
        <w:tc>
          <w:tcPr>
            <w:tcW w:w="1118" w:type="dxa"/>
            <w:shd w:val="clear" w:color="auto" w:fill="auto"/>
            <w:tcMar>
              <w:top w:w="100" w:type="dxa"/>
              <w:left w:w="100" w:type="dxa"/>
              <w:bottom w:w="100" w:type="dxa"/>
              <w:right w:w="100" w:type="dxa"/>
            </w:tcMar>
          </w:tcPr>
          <w:p w14:paraId="1F90C5AC" w14:textId="77777777" w:rsidR="001A578C" w:rsidRPr="00805A62" w:rsidRDefault="00000000" w:rsidP="007A47B9">
            <w:pPr>
              <w:spacing w:line="360" w:lineRule="auto"/>
              <w:rPr>
                <w:b/>
                <w:color w:val="000000"/>
              </w:rPr>
              <w:pPrChange w:id="118" w:author="USER" w:date="2022-11-23T19:33:00Z">
                <w:pPr>
                  <w:spacing w:line="240" w:lineRule="auto"/>
                </w:pPr>
              </w:pPrChange>
            </w:pPr>
            <w:r w:rsidRPr="00805A62">
              <w:rPr>
                <w:b/>
                <w:color w:val="000000"/>
              </w:rPr>
              <w:t>7</w:t>
            </w:r>
          </w:p>
        </w:tc>
        <w:tc>
          <w:tcPr>
            <w:tcW w:w="3545" w:type="dxa"/>
            <w:shd w:val="clear" w:color="auto" w:fill="auto"/>
            <w:tcMar>
              <w:top w:w="100" w:type="dxa"/>
              <w:left w:w="100" w:type="dxa"/>
              <w:bottom w:w="100" w:type="dxa"/>
              <w:right w:w="100" w:type="dxa"/>
            </w:tcMar>
          </w:tcPr>
          <w:p w14:paraId="0FFC189A" w14:textId="77777777" w:rsidR="001A578C" w:rsidRPr="00805A62" w:rsidRDefault="00000000" w:rsidP="007A47B9">
            <w:pPr>
              <w:spacing w:line="360" w:lineRule="auto"/>
              <w:rPr>
                <w:color w:val="000000"/>
              </w:rPr>
              <w:pPrChange w:id="119" w:author="USER" w:date="2022-11-23T19:33:00Z">
                <w:pPr>
                  <w:spacing w:line="240" w:lineRule="auto"/>
                </w:pPr>
              </w:pPrChange>
            </w:pPr>
            <w:sdt>
              <w:sdtPr>
                <w:tag w:val="goog_rdk_10"/>
                <w:id w:val="1738674030"/>
              </w:sdtPr>
              <w:sdtContent>
                <w:commentRangeStart w:id="120"/>
              </w:sdtContent>
            </w:sdt>
            <w:r w:rsidRPr="00805A62">
              <w:rPr>
                <w:noProof/>
                <w:color w:val="000000"/>
              </w:rPr>
              <w:drawing>
                <wp:inline distT="0" distB="0" distL="0" distR="0" wp14:anchorId="54416D0E" wp14:editId="6D0183C1">
                  <wp:extent cx="2124075" cy="1485900"/>
                  <wp:effectExtent l="0" t="0" r="0" b="0"/>
                  <wp:docPr id="2137554850" name="image64.jpg"/>
                  <wp:cNvGraphicFramePr/>
                  <a:graphic xmlns:a="http://schemas.openxmlformats.org/drawingml/2006/main">
                    <a:graphicData uri="http://schemas.openxmlformats.org/drawingml/2006/picture">
                      <pic:pic xmlns:pic="http://schemas.openxmlformats.org/drawingml/2006/picture">
                        <pic:nvPicPr>
                          <pic:cNvPr id="2137554850" name="image64.jpg"/>
                          <pic:cNvPicPr preferRelativeResize="0"/>
                        </pic:nvPicPr>
                        <pic:blipFill>
                          <a:blip r:embed="rId23"/>
                          <a:srcRect/>
                          <a:stretch>
                            <a:fillRect/>
                          </a:stretch>
                        </pic:blipFill>
                        <pic:spPr>
                          <a:xfrm>
                            <a:off x="0" y="0"/>
                            <a:ext cx="2124075" cy="1485900"/>
                          </a:xfrm>
                          <a:prstGeom prst="rect">
                            <a:avLst/>
                          </a:prstGeom>
                        </pic:spPr>
                      </pic:pic>
                    </a:graphicData>
                  </a:graphic>
                </wp:inline>
              </w:drawing>
            </w:r>
            <w:commentRangeEnd w:id="120"/>
            <w:r w:rsidRPr="00805A62">
              <w:commentReference w:id="120"/>
            </w:r>
          </w:p>
          <w:p w14:paraId="586A0E1F" w14:textId="77777777" w:rsidR="001A578C" w:rsidRPr="00805A62" w:rsidRDefault="00000000" w:rsidP="007A47B9">
            <w:pPr>
              <w:spacing w:line="360" w:lineRule="auto"/>
              <w:rPr>
                <w:color w:val="000000"/>
              </w:rPr>
              <w:pPrChange w:id="121" w:author="USER" w:date="2022-11-23T19:33:00Z">
                <w:pPr>
                  <w:spacing w:line="240" w:lineRule="auto"/>
                </w:pPr>
              </w:pPrChange>
            </w:pPr>
            <w:sdt>
              <w:sdtPr>
                <w:tag w:val="goog_rdk_11"/>
                <w:id w:val="1746609624"/>
              </w:sdtPr>
              <w:sdtContent>
                <w:commentRangeStart w:id="122"/>
              </w:sdtContent>
            </w:sdt>
            <w:r w:rsidRPr="00805A62">
              <w:rPr>
                <w:noProof/>
                <w:color w:val="000000"/>
              </w:rPr>
              <w:drawing>
                <wp:inline distT="0" distB="0" distL="0" distR="0" wp14:anchorId="6E2882DD" wp14:editId="23314CF3">
                  <wp:extent cx="2124075" cy="1419225"/>
                  <wp:effectExtent l="0" t="0" r="0" b="0"/>
                  <wp:docPr id="2137554851" name="image75.jpg"/>
                  <wp:cNvGraphicFramePr/>
                  <a:graphic xmlns:a="http://schemas.openxmlformats.org/drawingml/2006/main">
                    <a:graphicData uri="http://schemas.openxmlformats.org/drawingml/2006/picture">
                      <pic:pic xmlns:pic="http://schemas.openxmlformats.org/drawingml/2006/picture">
                        <pic:nvPicPr>
                          <pic:cNvPr id="2137554851" name="image75.jpg"/>
                          <pic:cNvPicPr preferRelativeResize="0"/>
                        </pic:nvPicPr>
                        <pic:blipFill>
                          <a:blip r:embed="rId24"/>
                          <a:srcRect/>
                          <a:stretch>
                            <a:fillRect/>
                          </a:stretch>
                        </pic:blipFill>
                        <pic:spPr>
                          <a:xfrm>
                            <a:off x="0" y="0"/>
                            <a:ext cx="2124075" cy="1419225"/>
                          </a:xfrm>
                          <a:prstGeom prst="rect">
                            <a:avLst/>
                          </a:prstGeom>
                        </pic:spPr>
                      </pic:pic>
                    </a:graphicData>
                  </a:graphic>
                </wp:inline>
              </w:drawing>
            </w:r>
            <w:commentRangeEnd w:id="122"/>
            <w:r w:rsidRPr="00805A62">
              <w:commentReference w:id="122"/>
            </w:r>
          </w:p>
        </w:tc>
        <w:tc>
          <w:tcPr>
            <w:tcW w:w="1692" w:type="dxa"/>
            <w:shd w:val="clear" w:color="auto" w:fill="auto"/>
            <w:tcMar>
              <w:top w:w="100" w:type="dxa"/>
              <w:left w:w="100" w:type="dxa"/>
              <w:bottom w:w="100" w:type="dxa"/>
              <w:right w:w="100" w:type="dxa"/>
            </w:tcMar>
          </w:tcPr>
          <w:p w14:paraId="359B58B1" w14:textId="77777777" w:rsidR="001A578C" w:rsidRPr="00805A62" w:rsidRDefault="00000000" w:rsidP="007A47B9">
            <w:pPr>
              <w:widowControl w:val="0"/>
              <w:spacing w:line="360" w:lineRule="auto"/>
              <w:rPr>
                <w:color w:val="000000"/>
              </w:rPr>
              <w:pPrChange w:id="123" w:author="USER" w:date="2022-11-23T19:33:00Z">
                <w:pPr>
                  <w:widowControl w:val="0"/>
                  <w:spacing w:line="240" w:lineRule="auto"/>
                </w:pPr>
              </w:pPrChange>
            </w:pPr>
            <w:r w:rsidRPr="00805A62">
              <w:rPr>
                <w:color w:val="000000"/>
              </w:rPr>
              <w:lastRenderedPageBreak/>
              <w:t>Música de fondo</w:t>
            </w:r>
          </w:p>
          <w:p w14:paraId="23A653CC" w14:textId="77777777" w:rsidR="001A578C" w:rsidRPr="00805A62" w:rsidRDefault="001A578C" w:rsidP="007A47B9">
            <w:pPr>
              <w:spacing w:line="360" w:lineRule="auto"/>
              <w:rPr>
                <w:color w:val="000000"/>
              </w:rPr>
              <w:pPrChange w:id="124" w:author="USER" w:date="2022-11-23T19:33:00Z">
                <w:pPr>
                  <w:spacing w:line="240" w:lineRule="auto"/>
                </w:pPr>
              </w:pPrChange>
            </w:pPr>
          </w:p>
        </w:tc>
        <w:tc>
          <w:tcPr>
            <w:tcW w:w="3843" w:type="dxa"/>
            <w:shd w:val="clear" w:color="auto" w:fill="auto"/>
            <w:tcMar>
              <w:top w:w="100" w:type="dxa"/>
              <w:left w:w="100" w:type="dxa"/>
              <w:bottom w:w="100" w:type="dxa"/>
              <w:right w:w="100" w:type="dxa"/>
            </w:tcMar>
          </w:tcPr>
          <w:p w14:paraId="3EE97640" w14:textId="1FC9924C" w:rsidR="001A578C" w:rsidRPr="00805A62" w:rsidRDefault="00000000" w:rsidP="007A47B9">
            <w:pPr>
              <w:spacing w:line="360" w:lineRule="auto"/>
              <w:rPr>
                <w:color w:val="000000"/>
              </w:rPr>
              <w:pPrChange w:id="125" w:author="USER" w:date="2022-11-23T19:33:00Z">
                <w:pPr>
                  <w:spacing w:line="240" w:lineRule="auto"/>
                </w:pPr>
              </w:pPrChange>
            </w:pPr>
            <w:r w:rsidRPr="00805A62">
              <w:rPr>
                <w:color w:val="000000"/>
              </w:rPr>
              <w:t xml:space="preserve">En el sexto lugar, se da a conocer el proceso y aplicación de la soldadura en la electrónica, cuál es la técnica implementada, las herramientas que intervienen en este proceso, así como el mantenimiento, la </w:t>
            </w:r>
            <w:r w:rsidRPr="00805A62">
              <w:rPr>
                <w:color w:val="000000"/>
              </w:rPr>
              <w:lastRenderedPageBreak/>
              <w:t>soldabilidad, la limpieza y el retiro de excesos para un buen acabado de la pieza.</w:t>
            </w:r>
          </w:p>
        </w:tc>
        <w:tc>
          <w:tcPr>
            <w:tcW w:w="3214" w:type="dxa"/>
            <w:shd w:val="clear" w:color="auto" w:fill="auto"/>
            <w:tcMar>
              <w:top w:w="100" w:type="dxa"/>
              <w:left w:w="100" w:type="dxa"/>
              <w:bottom w:w="100" w:type="dxa"/>
              <w:right w:w="100" w:type="dxa"/>
            </w:tcMar>
          </w:tcPr>
          <w:p w14:paraId="1D6A577C" w14:textId="77777777" w:rsidR="001A578C" w:rsidRPr="00805A62" w:rsidRDefault="00000000" w:rsidP="007A47B9">
            <w:pPr>
              <w:spacing w:line="360" w:lineRule="auto"/>
              <w:rPr>
                <w:color w:val="000000"/>
              </w:rPr>
              <w:pPrChange w:id="126" w:author="USER" w:date="2022-11-23T19:33:00Z">
                <w:pPr>
                  <w:spacing w:line="240" w:lineRule="auto"/>
                </w:pPr>
              </w:pPrChange>
            </w:pPr>
            <w:r w:rsidRPr="00805A62">
              <w:rPr>
                <w:color w:val="000000"/>
              </w:rPr>
              <w:lastRenderedPageBreak/>
              <w:t>Soldadura</w:t>
            </w:r>
          </w:p>
          <w:p w14:paraId="13AAE88C" w14:textId="77777777" w:rsidR="001A578C" w:rsidRPr="00805A62" w:rsidRDefault="001A578C" w:rsidP="007A47B9">
            <w:pPr>
              <w:spacing w:line="360" w:lineRule="auto"/>
              <w:rPr>
                <w:color w:val="000000"/>
              </w:rPr>
              <w:pPrChange w:id="127" w:author="USER" w:date="2022-11-23T19:33:00Z">
                <w:pPr>
                  <w:spacing w:line="240" w:lineRule="auto"/>
                </w:pPr>
              </w:pPrChange>
            </w:pPr>
          </w:p>
        </w:tc>
      </w:tr>
      <w:tr w:rsidR="001A578C" w:rsidRPr="00805A62" w14:paraId="717AB2F4" w14:textId="77777777">
        <w:tc>
          <w:tcPr>
            <w:tcW w:w="1118" w:type="dxa"/>
            <w:shd w:val="clear" w:color="auto" w:fill="auto"/>
            <w:tcMar>
              <w:top w:w="100" w:type="dxa"/>
              <w:left w:w="100" w:type="dxa"/>
              <w:bottom w:w="100" w:type="dxa"/>
              <w:right w:w="100" w:type="dxa"/>
            </w:tcMar>
          </w:tcPr>
          <w:p w14:paraId="2C62D5C3" w14:textId="77777777" w:rsidR="001A578C" w:rsidRPr="00805A62" w:rsidRDefault="00000000" w:rsidP="007A47B9">
            <w:pPr>
              <w:spacing w:line="360" w:lineRule="auto"/>
              <w:rPr>
                <w:b/>
                <w:color w:val="000000"/>
              </w:rPr>
              <w:pPrChange w:id="128" w:author="USER" w:date="2022-11-23T19:33:00Z">
                <w:pPr>
                  <w:spacing w:line="240" w:lineRule="auto"/>
                </w:pPr>
              </w:pPrChange>
            </w:pPr>
            <w:r w:rsidRPr="00805A62">
              <w:rPr>
                <w:b/>
                <w:color w:val="000000"/>
              </w:rPr>
              <w:t>8</w:t>
            </w:r>
          </w:p>
        </w:tc>
        <w:tc>
          <w:tcPr>
            <w:tcW w:w="3545" w:type="dxa"/>
            <w:shd w:val="clear" w:color="auto" w:fill="auto"/>
            <w:tcMar>
              <w:top w:w="100" w:type="dxa"/>
              <w:left w:w="100" w:type="dxa"/>
              <w:bottom w:w="100" w:type="dxa"/>
              <w:right w:w="100" w:type="dxa"/>
            </w:tcMar>
          </w:tcPr>
          <w:p w14:paraId="66AF5ACD" w14:textId="77777777" w:rsidR="001A578C" w:rsidRPr="00805A62" w:rsidRDefault="00000000" w:rsidP="007A47B9">
            <w:pPr>
              <w:spacing w:line="360" w:lineRule="auto"/>
              <w:rPr>
                <w:color w:val="000000"/>
              </w:rPr>
              <w:pPrChange w:id="129" w:author="USER" w:date="2022-11-23T19:33:00Z">
                <w:pPr>
                  <w:spacing w:line="240" w:lineRule="auto"/>
                </w:pPr>
              </w:pPrChange>
            </w:pPr>
            <w:sdt>
              <w:sdtPr>
                <w:tag w:val="goog_rdk_12"/>
                <w:id w:val="-198478672"/>
              </w:sdtPr>
              <w:sdtContent>
                <w:commentRangeStart w:id="130"/>
              </w:sdtContent>
            </w:sdt>
            <w:r w:rsidRPr="00805A62">
              <w:rPr>
                <w:noProof/>
                <w:color w:val="000000"/>
              </w:rPr>
              <w:drawing>
                <wp:inline distT="0" distB="0" distL="0" distR="0" wp14:anchorId="3561D913" wp14:editId="05D17CBB">
                  <wp:extent cx="2124075" cy="1485900"/>
                  <wp:effectExtent l="0" t="0" r="0" b="0"/>
                  <wp:docPr id="2137554853" name="image78.jpg" descr="Insertando imagen..."/>
                  <wp:cNvGraphicFramePr/>
                  <a:graphic xmlns:a="http://schemas.openxmlformats.org/drawingml/2006/main">
                    <a:graphicData uri="http://schemas.openxmlformats.org/drawingml/2006/picture">
                      <pic:pic xmlns:pic="http://schemas.openxmlformats.org/drawingml/2006/picture">
                        <pic:nvPicPr>
                          <pic:cNvPr id="2137554853" name="image78.jpg" descr="Insertando imagen..."/>
                          <pic:cNvPicPr preferRelativeResize="0"/>
                        </pic:nvPicPr>
                        <pic:blipFill>
                          <a:blip r:embed="rId25"/>
                          <a:srcRect/>
                          <a:stretch>
                            <a:fillRect/>
                          </a:stretch>
                        </pic:blipFill>
                        <pic:spPr>
                          <a:xfrm>
                            <a:off x="0" y="0"/>
                            <a:ext cx="2124075" cy="1485900"/>
                          </a:xfrm>
                          <a:prstGeom prst="rect">
                            <a:avLst/>
                          </a:prstGeom>
                        </pic:spPr>
                      </pic:pic>
                    </a:graphicData>
                  </a:graphic>
                </wp:inline>
              </w:drawing>
            </w:r>
            <w:commentRangeEnd w:id="130"/>
            <w:r w:rsidRPr="00805A62">
              <w:commentReference w:id="130"/>
            </w:r>
          </w:p>
          <w:p w14:paraId="2F7E82CB" w14:textId="77777777" w:rsidR="001A578C" w:rsidRPr="00805A62" w:rsidRDefault="001A578C" w:rsidP="007A47B9">
            <w:pPr>
              <w:spacing w:line="360" w:lineRule="auto"/>
              <w:rPr>
                <w:color w:val="000000"/>
              </w:rPr>
              <w:pPrChange w:id="131" w:author="USER" w:date="2022-11-23T19:33:00Z">
                <w:pPr>
                  <w:spacing w:line="240" w:lineRule="auto"/>
                </w:pPr>
              </w:pPrChange>
            </w:pPr>
          </w:p>
        </w:tc>
        <w:tc>
          <w:tcPr>
            <w:tcW w:w="1692" w:type="dxa"/>
            <w:shd w:val="clear" w:color="auto" w:fill="auto"/>
            <w:tcMar>
              <w:top w:w="100" w:type="dxa"/>
              <w:left w:w="100" w:type="dxa"/>
              <w:bottom w:w="100" w:type="dxa"/>
              <w:right w:w="100" w:type="dxa"/>
            </w:tcMar>
          </w:tcPr>
          <w:p w14:paraId="236C6AC2" w14:textId="77777777" w:rsidR="001A578C" w:rsidRPr="00805A62" w:rsidRDefault="00000000" w:rsidP="007A47B9">
            <w:pPr>
              <w:widowControl w:val="0"/>
              <w:spacing w:line="360" w:lineRule="auto"/>
              <w:rPr>
                <w:color w:val="000000"/>
              </w:rPr>
              <w:pPrChange w:id="132" w:author="USER" w:date="2022-11-23T19:33:00Z">
                <w:pPr>
                  <w:widowControl w:val="0"/>
                  <w:spacing w:line="240" w:lineRule="auto"/>
                </w:pPr>
              </w:pPrChange>
            </w:pPr>
            <w:r w:rsidRPr="00805A62">
              <w:rPr>
                <w:color w:val="000000"/>
              </w:rPr>
              <w:t>Música de fondo</w:t>
            </w:r>
          </w:p>
          <w:p w14:paraId="1148531F" w14:textId="77777777" w:rsidR="001A578C" w:rsidRPr="00805A62" w:rsidRDefault="001A578C" w:rsidP="007A47B9">
            <w:pPr>
              <w:spacing w:line="360" w:lineRule="auto"/>
              <w:rPr>
                <w:color w:val="000000"/>
              </w:rPr>
              <w:pPrChange w:id="133" w:author="USER" w:date="2022-11-23T19:33:00Z">
                <w:pPr>
                  <w:spacing w:line="240" w:lineRule="auto"/>
                </w:pPr>
              </w:pPrChange>
            </w:pPr>
          </w:p>
        </w:tc>
        <w:tc>
          <w:tcPr>
            <w:tcW w:w="3843" w:type="dxa"/>
            <w:shd w:val="clear" w:color="auto" w:fill="auto"/>
            <w:tcMar>
              <w:top w:w="100" w:type="dxa"/>
              <w:left w:w="100" w:type="dxa"/>
              <w:bottom w:w="100" w:type="dxa"/>
              <w:right w:w="100" w:type="dxa"/>
            </w:tcMar>
          </w:tcPr>
          <w:p w14:paraId="1EA97A0C" w14:textId="2E6FFD52" w:rsidR="001A578C" w:rsidRPr="00805A62" w:rsidRDefault="00000000" w:rsidP="007A47B9">
            <w:pPr>
              <w:spacing w:line="360" w:lineRule="auto"/>
              <w:rPr>
                <w:color w:val="000000"/>
              </w:rPr>
              <w:pPrChange w:id="134" w:author="USER" w:date="2022-11-23T19:33:00Z">
                <w:pPr>
                  <w:spacing w:line="240" w:lineRule="auto"/>
                </w:pPr>
              </w:pPrChange>
            </w:pPr>
            <w:r w:rsidRPr="00805A62">
              <w:rPr>
                <w:color w:val="000000"/>
              </w:rPr>
              <w:t>Para finalizar, se verifica el sistema de información implementado, que permite saber la estructura de formatos y esquemas utilizados, así como los datos requeridos, la documentación utilizada; como fichas técnicas y los archivos de diseño electrónico.</w:t>
            </w:r>
          </w:p>
        </w:tc>
        <w:tc>
          <w:tcPr>
            <w:tcW w:w="3214" w:type="dxa"/>
            <w:shd w:val="clear" w:color="auto" w:fill="auto"/>
            <w:tcMar>
              <w:top w:w="100" w:type="dxa"/>
              <w:left w:w="100" w:type="dxa"/>
              <w:bottom w:w="100" w:type="dxa"/>
              <w:right w:w="100" w:type="dxa"/>
            </w:tcMar>
          </w:tcPr>
          <w:p w14:paraId="66BBD129" w14:textId="77777777" w:rsidR="001A578C" w:rsidRPr="00805A62" w:rsidRDefault="00000000" w:rsidP="007A47B9">
            <w:pPr>
              <w:spacing w:line="360" w:lineRule="auto"/>
              <w:rPr>
                <w:color w:val="000000"/>
              </w:rPr>
              <w:pPrChange w:id="135" w:author="USER" w:date="2022-11-23T19:33:00Z">
                <w:pPr>
                  <w:spacing w:line="240" w:lineRule="auto"/>
                </w:pPr>
              </w:pPrChange>
            </w:pPr>
            <w:r w:rsidRPr="00805A62">
              <w:rPr>
                <w:color w:val="000000"/>
              </w:rPr>
              <w:t>Sistema de información.</w:t>
            </w:r>
          </w:p>
          <w:p w14:paraId="4E53F194" w14:textId="77777777" w:rsidR="001A578C" w:rsidRPr="00805A62" w:rsidRDefault="00000000" w:rsidP="007A47B9">
            <w:pPr>
              <w:spacing w:line="360" w:lineRule="auto"/>
              <w:rPr>
                <w:color w:val="000000"/>
              </w:rPr>
              <w:pPrChange w:id="136" w:author="USER" w:date="2022-11-23T19:33:00Z">
                <w:pPr>
                  <w:spacing w:line="240" w:lineRule="auto"/>
                </w:pPr>
              </w:pPrChange>
            </w:pPr>
            <w:r w:rsidRPr="00805A62">
              <w:rPr>
                <w:color w:val="000000"/>
              </w:rPr>
              <w:t>Fichas técnicas.</w:t>
            </w:r>
          </w:p>
          <w:p w14:paraId="056792E3" w14:textId="77777777" w:rsidR="001A578C" w:rsidRPr="00805A62" w:rsidRDefault="00000000" w:rsidP="007A47B9">
            <w:pPr>
              <w:spacing w:line="360" w:lineRule="auto"/>
              <w:rPr>
                <w:color w:val="000000"/>
              </w:rPr>
              <w:pPrChange w:id="137" w:author="USER" w:date="2022-11-23T19:33:00Z">
                <w:pPr>
                  <w:spacing w:line="240" w:lineRule="auto"/>
                </w:pPr>
              </w:pPrChange>
            </w:pPr>
            <w:r w:rsidRPr="00805A62">
              <w:rPr>
                <w:color w:val="000000"/>
              </w:rPr>
              <w:t>Archivos de diseño electrónico.</w:t>
            </w:r>
          </w:p>
        </w:tc>
      </w:tr>
      <w:tr w:rsidR="001A578C" w:rsidRPr="00805A62" w14:paraId="69410DBB" w14:textId="77777777">
        <w:tc>
          <w:tcPr>
            <w:tcW w:w="1118" w:type="dxa"/>
            <w:shd w:val="clear" w:color="auto" w:fill="auto"/>
            <w:tcMar>
              <w:top w:w="100" w:type="dxa"/>
              <w:left w:w="100" w:type="dxa"/>
              <w:bottom w:w="100" w:type="dxa"/>
              <w:right w:w="100" w:type="dxa"/>
            </w:tcMar>
          </w:tcPr>
          <w:p w14:paraId="0B302617" w14:textId="77777777" w:rsidR="001A578C" w:rsidRPr="00805A62" w:rsidRDefault="00000000" w:rsidP="007A47B9">
            <w:pPr>
              <w:spacing w:line="360" w:lineRule="auto"/>
              <w:rPr>
                <w:b/>
                <w:color w:val="000000"/>
              </w:rPr>
              <w:pPrChange w:id="138" w:author="USER" w:date="2022-11-23T19:33:00Z">
                <w:pPr>
                  <w:spacing w:line="240" w:lineRule="auto"/>
                </w:pPr>
              </w:pPrChange>
            </w:pPr>
            <w:r w:rsidRPr="00805A62">
              <w:rPr>
                <w:b/>
                <w:color w:val="000000"/>
              </w:rPr>
              <w:lastRenderedPageBreak/>
              <w:t>9</w:t>
            </w:r>
          </w:p>
        </w:tc>
        <w:tc>
          <w:tcPr>
            <w:tcW w:w="3545" w:type="dxa"/>
            <w:shd w:val="clear" w:color="auto" w:fill="auto"/>
            <w:tcMar>
              <w:top w:w="100" w:type="dxa"/>
              <w:left w:w="100" w:type="dxa"/>
              <w:bottom w:w="100" w:type="dxa"/>
              <w:right w:w="100" w:type="dxa"/>
            </w:tcMar>
          </w:tcPr>
          <w:p w14:paraId="5132061D" w14:textId="77777777" w:rsidR="001A578C" w:rsidRPr="00805A62" w:rsidRDefault="00000000" w:rsidP="007A47B9">
            <w:pPr>
              <w:spacing w:line="360" w:lineRule="auto"/>
              <w:rPr>
                <w:color w:val="000000"/>
              </w:rPr>
              <w:pPrChange w:id="139" w:author="USER" w:date="2022-11-23T19:33:00Z">
                <w:pPr>
                  <w:spacing w:line="240" w:lineRule="auto"/>
                </w:pPr>
              </w:pPrChange>
            </w:pPr>
            <w:sdt>
              <w:sdtPr>
                <w:tag w:val="goog_rdk_13"/>
                <w:id w:val="-1094774591"/>
              </w:sdtPr>
              <w:sdtContent>
                <w:commentRangeStart w:id="140"/>
              </w:sdtContent>
            </w:sdt>
            <w:r w:rsidRPr="00805A62">
              <w:rPr>
                <w:noProof/>
                <w:color w:val="000000"/>
              </w:rPr>
              <w:drawing>
                <wp:inline distT="0" distB="0" distL="0" distR="0" wp14:anchorId="50AAC8B5" wp14:editId="42E29920">
                  <wp:extent cx="2124075" cy="1409700"/>
                  <wp:effectExtent l="0" t="0" r="0" b="0"/>
                  <wp:docPr id="2137554854" name="image77.jpg"/>
                  <wp:cNvGraphicFramePr/>
                  <a:graphic xmlns:a="http://schemas.openxmlformats.org/drawingml/2006/main">
                    <a:graphicData uri="http://schemas.openxmlformats.org/drawingml/2006/picture">
                      <pic:pic xmlns:pic="http://schemas.openxmlformats.org/drawingml/2006/picture">
                        <pic:nvPicPr>
                          <pic:cNvPr id="2137554854" name="image77.jpg"/>
                          <pic:cNvPicPr preferRelativeResize="0"/>
                        </pic:nvPicPr>
                        <pic:blipFill>
                          <a:blip r:embed="rId26"/>
                          <a:srcRect/>
                          <a:stretch>
                            <a:fillRect/>
                          </a:stretch>
                        </pic:blipFill>
                        <pic:spPr>
                          <a:xfrm>
                            <a:off x="0" y="0"/>
                            <a:ext cx="2124075" cy="1409700"/>
                          </a:xfrm>
                          <a:prstGeom prst="rect">
                            <a:avLst/>
                          </a:prstGeom>
                        </pic:spPr>
                      </pic:pic>
                    </a:graphicData>
                  </a:graphic>
                </wp:inline>
              </w:drawing>
            </w:r>
            <w:commentRangeEnd w:id="140"/>
            <w:r w:rsidRPr="00805A62">
              <w:commentReference w:id="140"/>
            </w:r>
          </w:p>
        </w:tc>
        <w:tc>
          <w:tcPr>
            <w:tcW w:w="1692" w:type="dxa"/>
            <w:shd w:val="clear" w:color="auto" w:fill="auto"/>
            <w:tcMar>
              <w:top w:w="100" w:type="dxa"/>
              <w:left w:w="100" w:type="dxa"/>
              <w:bottom w:w="100" w:type="dxa"/>
              <w:right w:w="100" w:type="dxa"/>
            </w:tcMar>
          </w:tcPr>
          <w:p w14:paraId="27192D70" w14:textId="77777777" w:rsidR="001A578C" w:rsidRPr="00805A62" w:rsidRDefault="00000000" w:rsidP="007A47B9">
            <w:pPr>
              <w:widowControl w:val="0"/>
              <w:spacing w:line="360" w:lineRule="auto"/>
              <w:rPr>
                <w:color w:val="000000"/>
              </w:rPr>
              <w:pPrChange w:id="141" w:author="USER" w:date="2022-11-23T19:33:00Z">
                <w:pPr>
                  <w:widowControl w:val="0"/>
                  <w:spacing w:line="240" w:lineRule="auto"/>
                </w:pPr>
              </w:pPrChange>
            </w:pPr>
            <w:r w:rsidRPr="00805A62">
              <w:rPr>
                <w:color w:val="000000"/>
              </w:rPr>
              <w:t>Música de fondo</w:t>
            </w:r>
          </w:p>
          <w:p w14:paraId="0BF0D83D" w14:textId="77777777" w:rsidR="001A578C" w:rsidRPr="00805A62" w:rsidRDefault="001A578C" w:rsidP="007A47B9">
            <w:pPr>
              <w:spacing w:line="360" w:lineRule="auto"/>
              <w:rPr>
                <w:color w:val="000000"/>
              </w:rPr>
              <w:pPrChange w:id="142" w:author="USER" w:date="2022-11-23T19:33:00Z">
                <w:pPr>
                  <w:spacing w:line="240" w:lineRule="auto"/>
                </w:pPr>
              </w:pPrChange>
            </w:pPr>
          </w:p>
        </w:tc>
        <w:tc>
          <w:tcPr>
            <w:tcW w:w="3843" w:type="dxa"/>
            <w:shd w:val="clear" w:color="auto" w:fill="auto"/>
            <w:tcMar>
              <w:top w:w="100" w:type="dxa"/>
              <w:left w:w="100" w:type="dxa"/>
              <w:bottom w:w="100" w:type="dxa"/>
              <w:right w:w="100" w:type="dxa"/>
            </w:tcMar>
          </w:tcPr>
          <w:p w14:paraId="31A458A1" w14:textId="245FCD9E" w:rsidR="001A578C" w:rsidRPr="00805A62" w:rsidRDefault="00000000" w:rsidP="007A47B9">
            <w:pPr>
              <w:spacing w:line="360" w:lineRule="auto"/>
              <w:rPr>
                <w:color w:val="000000"/>
              </w:rPr>
              <w:pPrChange w:id="143" w:author="USER" w:date="2022-11-23T19:33:00Z">
                <w:pPr>
                  <w:spacing w:line="240" w:lineRule="auto"/>
                </w:pPr>
              </w:pPrChange>
            </w:pPr>
            <w:r w:rsidRPr="00805A62">
              <w:rPr>
                <w:color w:val="000000"/>
              </w:rPr>
              <w:t>En este componente, se conoce la aplicabilidad, entendimiento y uso correcto de las tarjetas electrónicas al momento de desarrollar productos tecnológicos competentes para el mercado.</w:t>
            </w:r>
          </w:p>
        </w:tc>
        <w:tc>
          <w:tcPr>
            <w:tcW w:w="3214" w:type="dxa"/>
            <w:shd w:val="clear" w:color="auto" w:fill="auto"/>
            <w:tcMar>
              <w:top w:w="100" w:type="dxa"/>
              <w:left w:w="100" w:type="dxa"/>
              <w:bottom w:w="100" w:type="dxa"/>
              <w:right w:w="100" w:type="dxa"/>
            </w:tcMar>
          </w:tcPr>
          <w:p w14:paraId="08E8E25F" w14:textId="77777777" w:rsidR="001A578C" w:rsidRPr="00805A62" w:rsidRDefault="00000000" w:rsidP="007A47B9">
            <w:pPr>
              <w:spacing w:line="360" w:lineRule="auto"/>
              <w:rPr>
                <w:color w:val="000000"/>
              </w:rPr>
              <w:pPrChange w:id="144" w:author="USER" w:date="2022-11-23T19:33:00Z">
                <w:pPr>
                  <w:spacing w:line="240" w:lineRule="auto"/>
                </w:pPr>
              </w:pPrChange>
            </w:pPr>
            <w:r w:rsidRPr="00805A62">
              <w:rPr>
                <w:color w:val="000000"/>
              </w:rPr>
              <w:t>Tarjetas electrónicas</w:t>
            </w:r>
          </w:p>
        </w:tc>
      </w:tr>
      <w:tr w:rsidR="001A578C" w:rsidRPr="00805A62" w14:paraId="7AFF31A4" w14:textId="77777777">
        <w:trPr>
          <w:trHeight w:val="420"/>
        </w:trPr>
        <w:tc>
          <w:tcPr>
            <w:tcW w:w="1118" w:type="dxa"/>
            <w:shd w:val="clear" w:color="auto" w:fill="auto"/>
            <w:tcMar>
              <w:top w:w="100" w:type="dxa"/>
              <w:left w:w="100" w:type="dxa"/>
              <w:bottom w:w="100" w:type="dxa"/>
              <w:right w:w="100" w:type="dxa"/>
            </w:tcMar>
          </w:tcPr>
          <w:p w14:paraId="7FB8BA1D" w14:textId="77777777" w:rsidR="001A578C" w:rsidRPr="00805A62" w:rsidRDefault="00000000" w:rsidP="007A47B9">
            <w:pPr>
              <w:widowControl w:val="0"/>
              <w:spacing w:line="360" w:lineRule="auto"/>
              <w:rPr>
                <w:b/>
                <w:color w:val="000000"/>
              </w:rPr>
              <w:pPrChange w:id="145" w:author="USER" w:date="2022-11-23T19:33:00Z">
                <w:pPr>
                  <w:widowControl w:val="0"/>
                  <w:spacing w:line="240" w:lineRule="auto"/>
                </w:pPr>
              </w:pPrChange>
            </w:pPr>
            <w:r w:rsidRPr="00805A62">
              <w:rPr>
                <w:b/>
                <w:color w:val="000000"/>
              </w:rPr>
              <w:t>Nombre del archivo</w:t>
            </w:r>
          </w:p>
        </w:tc>
        <w:tc>
          <w:tcPr>
            <w:tcW w:w="9080" w:type="dxa"/>
            <w:gridSpan w:val="3"/>
            <w:shd w:val="clear" w:color="auto" w:fill="auto"/>
            <w:tcMar>
              <w:top w:w="100" w:type="dxa"/>
              <w:left w:w="100" w:type="dxa"/>
              <w:bottom w:w="100" w:type="dxa"/>
              <w:right w:w="100" w:type="dxa"/>
            </w:tcMar>
          </w:tcPr>
          <w:p w14:paraId="6CC8DC0D" w14:textId="77777777" w:rsidR="001A578C" w:rsidRPr="00805A62" w:rsidRDefault="00000000" w:rsidP="007A47B9">
            <w:pPr>
              <w:widowControl w:val="0"/>
              <w:spacing w:line="360" w:lineRule="auto"/>
              <w:rPr>
                <w:color w:val="000000"/>
              </w:rPr>
              <w:pPrChange w:id="146" w:author="USER" w:date="2022-11-23T19:33:00Z">
                <w:pPr>
                  <w:widowControl w:val="0"/>
                  <w:spacing w:line="240" w:lineRule="auto"/>
                </w:pPr>
              </w:pPrChange>
            </w:pPr>
            <w:r w:rsidRPr="00805A62">
              <w:rPr>
                <w:color w:val="000000"/>
              </w:rPr>
              <w:t>839317_v1</w:t>
            </w:r>
          </w:p>
        </w:tc>
        <w:tc>
          <w:tcPr>
            <w:tcW w:w="3214" w:type="dxa"/>
            <w:shd w:val="clear" w:color="auto" w:fill="auto"/>
            <w:tcMar>
              <w:top w:w="100" w:type="dxa"/>
              <w:left w:w="100" w:type="dxa"/>
              <w:bottom w:w="100" w:type="dxa"/>
              <w:right w:w="100" w:type="dxa"/>
            </w:tcMar>
          </w:tcPr>
          <w:p w14:paraId="70AEBFC1" w14:textId="77777777" w:rsidR="001A578C" w:rsidRPr="00805A62" w:rsidRDefault="001A578C" w:rsidP="007A47B9">
            <w:pPr>
              <w:widowControl w:val="0"/>
              <w:spacing w:line="360" w:lineRule="auto"/>
              <w:rPr>
                <w:color w:val="999999"/>
              </w:rPr>
              <w:pPrChange w:id="147" w:author="USER" w:date="2022-11-23T19:33:00Z">
                <w:pPr>
                  <w:widowControl w:val="0"/>
                  <w:spacing w:line="240" w:lineRule="auto"/>
                </w:pPr>
              </w:pPrChange>
            </w:pPr>
          </w:p>
        </w:tc>
      </w:tr>
    </w:tbl>
    <w:p w14:paraId="2B205B63" w14:textId="77777777" w:rsidR="001A578C" w:rsidRPr="00805A62" w:rsidRDefault="001A578C" w:rsidP="007A47B9">
      <w:pPr>
        <w:spacing w:line="360" w:lineRule="auto"/>
        <w:jc w:val="both"/>
        <w:rPr>
          <w:b/>
          <w:color w:val="7F7F7F"/>
        </w:rPr>
        <w:pPrChange w:id="148" w:author="USER" w:date="2022-11-23T19:33:00Z">
          <w:pPr>
            <w:jc w:val="both"/>
          </w:pPr>
        </w:pPrChange>
      </w:pPr>
    </w:p>
    <w:p w14:paraId="135EB3B8" w14:textId="77777777" w:rsidR="001A578C" w:rsidRPr="00805A62" w:rsidRDefault="00000000" w:rsidP="007A47B9">
      <w:pPr>
        <w:numPr>
          <w:ilvl w:val="0"/>
          <w:numId w:val="2"/>
        </w:numPr>
        <w:spacing w:line="360" w:lineRule="auto"/>
        <w:jc w:val="both"/>
        <w:rPr>
          <w:b/>
          <w:color w:val="000000"/>
        </w:rPr>
        <w:pPrChange w:id="149" w:author="USER" w:date="2022-11-23T19:33:00Z">
          <w:pPr>
            <w:numPr>
              <w:numId w:val="2"/>
            </w:numPr>
            <w:ind w:left="720" w:hanging="360"/>
            <w:jc w:val="both"/>
          </w:pPr>
        </w:pPrChange>
      </w:pPr>
      <w:r w:rsidRPr="00805A62">
        <w:rPr>
          <w:b/>
          <w:color w:val="000000"/>
        </w:rPr>
        <w:t>Alistamiento y preparación de tarjetas electrónicas de acuerdo a procedimientos y normativas</w:t>
      </w:r>
    </w:p>
    <w:tbl>
      <w:tblPr>
        <w:tblStyle w:val="Style11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1F133ACD" w14:textId="77777777">
        <w:trPr>
          <w:trHeight w:val="444"/>
        </w:trPr>
        <w:tc>
          <w:tcPr>
            <w:tcW w:w="13422" w:type="dxa"/>
            <w:shd w:val="clear" w:color="auto" w:fill="8DB3E2"/>
          </w:tcPr>
          <w:p w14:paraId="332149A6" w14:textId="77777777" w:rsidR="001A578C" w:rsidRPr="00805A62" w:rsidRDefault="00000000" w:rsidP="007A47B9">
            <w:pPr>
              <w:pStyle w:val="Ttulo1"/>
              <w:spacing w:before="0" w:after="0" w:line="360" w:lineRule="auto"/>
              <w:jc w:val="center"/>
              <w:rPr>
                <w:sz w:val="22"/>
                <w:szCs w:val="22"/>
              </w:rPr>
              <w:pPrChange w:id="150" w:author="USER" w:date="2022-11-23T19:33:00Z">
                <w:pPr>
                  <w:pStyle w:val="Ttulo1"/>
                  <w:spacing w:before="0" w:after="0" w:line="240" w:lineRule="auto"/>
                  <w:jc w:val="center"/>
                </w:pPr>
              </w:pPrChange>
            </w:pPr>
            <w:r w:rsidRPr="00805A62">
              <w:rPr>
                <w:sz w:val="22"/>
                <w:szCs w:val="22"/>
              </w:rPr>
              <w:t>Cuadro de texto</w:t>
            </w:r>
          </w:p>
        </w:tc>
      </w:tr>
      <w:tr w:rsidR="001A578C" w:rsidRPr="00805A62" w14:paraId="4B367444" w14:textId="77777777">
        <w:tc>
          <w:tcPr>
            <w:tcW w:w="13422" w:type="dxa"/>
          </w:tcPr>
          <w:p w14:paraId="3FC3879D" w14:textId="19C6384F" w:rsidR="001A578C" w:rsidRPr="00805A62" w:rsidRDefault="00000000" w:rsidP="007A47B9">
            <w:pPr>
              <w:spacing w:line="360" w:lineRule="auto"/>
              <w:rPr>
                <w:color w:val="000000"/>
              </w:rPr>
              <w:pPrChange w:id="151" w:author="USER" w:date="2022-11-23T19:33:00Z">
                <w:pPr>
                  <w:spacing w:line="240" w:lineRule="auto"/>
                </w:pPr>
              </w:pPrChange>
            </w:pPr>
            <w:r w:rsidRPr="00805A62">
              <w:rPr>
                <w:color w:val="000000"/>
              </w:rPr>
              <w:t>Para comprender el proceso de desarrollo de una tarjeta electrónica se requiere visualizar su composición, su forma, conocer qué elementos intervienen en su funcionamiento y de qué manera se disponen para lograr un correcto ensamble. También entender los riesgos del dispositivo con relación a su uso y la función que va a desempeñar, con el fin de garantizar la funcionalidad del producto final con métodos que lo protejan de factores externos o del calor que emita el mismo dispositivo. Además, tener en cuenta las guías de la normatividad para respaldar su correcto proceso de elaboración. Para ello</w:t>
            </w:r>
            <w:r w:rsidR="00CB13A6">
              <w:rPr>
                <w:color w:val="000000"/>
              </w:rPr>
              <w:t>,</w:t>
            </w:r>
            <w:r w:rsidRPr="00805A62">
              <w:rPr>
                <w:color w:val="000000"/>
              </w:rPr>
              <w:t xml:space="preserve"> es necesario comprender conceptos y definiciones de algunos componentes y procesos.</w:t>
            </w:r>
          </w:p>
        </w:tc>
      </w:tr>
    </w:tbl>
    <w:p w14:paraId="03173391" w14:textId="77777777" w:rsidR="001A578C" w:rsidRPr="00805A62" w:rsidRDefault="001A578C" w:rsidP="007A47B9">
      <w:pPr>
        <w:spacing w:line="360" w:lineRule="auto"/>
        <w:jc w:val="both"/>
        <w:rPr>
          <w:b/>
          <w:color w:val="7F7F7F"/>
        </w:rPr>
        <w:pPrChange w:id="152" w:author="USER" w:date="2022-11-23T19:33:00Z">
          <w:pPr>
            <w:jc w:val="both"/>
          </w:pPr>
        </w:pPrChange>
      </w:pPr>
    </w:p>
    <w:p w14:paraId="2C21F381" w14:textId="77777777" w:rsidR="001A578C" w:rsidRPr="00805A62" w:rsidRDefault="00000000" w:rsidP="007A47B9">
      <w:pPr>
        <w:spacing w:line="360" w:lineRule="auto"/>
        <w:ind w:firstLine="426"/>
        <w:jc w:val="both"/>
        <w:rPr>
          <w:b/>
          <w:color w:val="000000"/>
        </w:rPr>
        <w:pPrChange w:id="153" w:author="USER" w:date="2022-11-23T19:33:00Z">
          <w:pPr>
            <w:ind w:firstLine="426"/>
            <w:jc w:val="both"/>
          </w:pPr>
        </w:pPrChange>
      </w:pPr>
      <w:r w:rsidRPr="00805A62">
        <w:rPr>
          <w:b/>
          <w:color w:val="000000"/>
        </w:rPr>
        <w:lastRenderedPageBreak/>
        <w:t>1.1. Tarjeta de circuito impreso</w:t>
      </w:r>
    </w:p>
    <w:tbl>
      <w:tblPr>
        <w:tblStyle w:val="Style120"/>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749"/>
        <w:gridCol w:w="9662"/>
      </w:tblGrid>
      <w:tr w:rsidR="001A578C" w:rsidRPr="00805A62" w14:paraId="58661132" w14:textId="77777777">
        <w:trPr>
          <w:trHeight w:val="580"/>
        </w:trPr>
        <w:tc>
          <w:tcPr>
            <w:tcW w:w="3749" w:type="dxa"/>
            <w:shd w:val="clear" w:color="auto" w:fill="C9DAF8"/>
            <w:tcMar>
              <w:top w:w="100" w:type="dxa"/>
              <w:left w:w="100" w:type="dxa"/>
              <w:bottom w:w="100" w:type="dxa"/>
              <w:right w:w="100" w:type="dxa"/>
            </w:tcMar>
          </w:tcPr>
          <w:p w14:paraId="2D876DB0" w14:textId="77777777" w:rsidR="001A578C" w:rsidRPr="00805A62" w:rsidRDefault="00000000" w:rsidP="007A47B9">
            <w:pPr>
              <w:widowControl w:val="0"/>
              <w:spacing w:line="360" w:lineRule="auto"/>
              <w:rPr>
                <w:color w:val="000000"/>
              </w:rPr>
              <w:pPrChange w:id="154" w:author="USER" w:date="2022-11-23T19:33:00Z">
                <w:pPr>
                  <w:widowControl w:val="0"/>
                  <w:spacing w:line="240" w:lineRule="auto"/>
                </w:pPr>
              </w:pPrChange>
            </w:pPr>
            <w:r w:rsidRPr="00805A62">
              <w:rPr>
                <w:color w:val="000000"/>
              </w:rPr>
              <w:t>Tipo de recurso</w:t>
            </w:r>
          </w:p>
        </w:tc>
        <w:tc>
          <w:tcPr>
            <w:tcW w:w="9663" w:type="dxa"/>
            <w:shd w:val="clear" w:color="auto" w:fill="C9DAF8"/>
            <w:tcMar>
              <w:top w:w="100" w:type="dxa"/>
              <w:left w:w="100" w:type="dxa"/>
              <w:bottom w:w="100" w:type="dxa"/>
              <w:right w:w="100" w:type="dxa"/>
            </w:tcMar>
          </w:tcPr>
          <w:p w14:paraId="3F87D0E7" w14:textId="77777777" w:rsidR="001A578C" w:rsidRPr="00805A62" w:rsidRDefault="00000000" w:rsidP="007A47B9">
            <w:pPr>
              <w:pStyle w:val="Ttulo"/>
              <w:spacing w:line="360" w:lineRule="auto"/>
              <w:jc w:val="center"/>
              <w:rPr>
                <w:sz w:val="22"/>
                <w:szCs w:val="22"/>
              </w:rPr>
              <w:pPrChange w:id="155" w:author="USER" w:date="2022-11-23T19:33:00Z">
                <w:pPr>
                  <w:pStyle w:val="Ttulo"/>
                  <w:spacing w:line="240" w:lineRule="auto"/>
                  <w:jc w:val="center"/>
                </w:pPr>
              </w:pPrChange>
            </w:pPr>
            <w:r w:rsidRPr="00805A62">
              <w:rPr>
                <w:sz w:val="22"/>
                <w:szCs w:val="22"/>
              </w:rPr>
              <w:t>Cajón de texto de color</w:t>
            </w:r>
          </w:p>
        </w:tc>
      </w:tr>
      <w:tr w:rsidR="001A578C" w:rsidRPr="00805A62" w14:paraId="2B8B4561" w14:textId="77777777">
        <w:trPr>
          <w:trHeight w:val="420"/>
        </w:trPr>
        <w:tc>
          <w:tcPr>
            <w:tcW w:w="13412" w:type="dxa"/>
            <w:gridSpan w:val="2"/>
            <w:shd w:val="clear" w:color="auto" w:fill="auto"/>
            <w:tcMar>
              <w:top w:w="100" w:type="dxa"/>
              <w:left w:w="100" w:type="dxa"/>
              <w:bottom w:w="100" w:type="dxa"/>
              <w:right w:w="100" w:type="dxa"/>
            </w:tcMar>
          </w:tcPr>
          <w:p w14:paraId="5EAE9EDA" w14:textId="35539D60" w:rsidR="001A578C" w:rsidRPr="00805A62" w:rsidRDefault="00000000" w:rsidP="007A47B9">
            <w:pPr>
              <w:widowControl w:val="0"/>
              <w:spacing w:line="360" w:lineRule="auto"/>
              <w:rPr>
                <w:color w:val="000000"/>
              </w:rPr>
              <w:pPrChange w:id="156" w:author="USER" w:date="2022-11-23T19:33:00Z">
                <w:pPr>
                  <w:widowControl w:val="0"/>
                  <w:spacing w:line="240" w:lineRule="auto"/>
                </w:pPr>
              </w:pPrChange>
            </w:pPr>
            <w:commentRangeStart w:id="157"/>
            <w:r w:rsidRPr="00805A62">
              <w:rPr>
                <w:color w:val="000000"/>
                <w:highlight w:val="cyan"/>
              </w:rPr>
              <w:t>Doñate (2018),</w:t>
            </w:r>
            <w:commentRangeEnd w:id="157"/>
            <w:r w:rsidRPr="00805A62">
              <w:commentReference w:id="157"/>
            </w:r>
            <w:r w:rsidRPr="00805A62">
              <w:rPr>
                <w:color w:val="000000"/>
              </w:rPr>
              <w:t xml:space="preserve"> indica que “una tarjeta de circuito impreso o también llamada PCB </w:t>
            </w:r>
            <w:r w:rsidRPr="00805A62">
              <w:rPr>
                <w:i/>
                <w:iCs/>
                <w:color w:val="000000"/>
              </w:rPr>
              <w:t>(Printed Circuit Board)</w:t>
            </w:r>
            <w:r w:rsidRPr="00805A62">
              <w:rPr>
                <w:color w:val="000000"/>
              </w:rPr>
              <w:t xml:space="preserve">, es una placa o superficie donde se ensamblan y conectan eléctricamente diversos componentes electrónicos por medio de pistas de cobre”. </w:t>
            </w:r>
          </w:p>
          <w:p w14:paraId="62B06BF0" w14:textId="77777777" w:rsidR="001A578C" w:rsidRPr="00805A62" w:rsidRDefault="001A578C" w:rsidP="007A47B9">
            <w:pPr>
              <w:widowControl w:val="0"/>
              <w:spacing w:line="360" w:lineRule="auto"/>
              <w:rPr>
                <w:color w:val="B7B7B7"/>
              </w:rPr>
              <w:pPrChange w:id="158" w:author="USER" w:date="2022-11-23T19:33:00Z">
                <w:pPr>
                  <w:widowControl w:val="0"/>
                  <w:spacing w:line="240" w:lineRule="auto"/>
                </w:pPr>
              </w:pPrChange>
            </w:pPr>
          </w:p>
          <w:p w14:paraId="2529B2BA" w14:textId="6C60ED0D" w:rsidR="001A578C" w:rsidRPr="00805A62" w:rsidRDefault="00000000" w:rsidP="007A47B9">
            <w:pPr>
              <w:widowControl w:val="0"/>
              <w:spacing w:line="360" w:lineRule="auto"/>
              <w:rPr>
                <w:color w:val="000000"/>
              </w:rPr>
              <w:pPrChange w:id="159" w:author="USER" w:date="2022-11-23T19:33:00Z">
                <w:pPr>
                  <w:widowControl w:val="0"/>
                  <w:spacing w:line="240" w:lineRule="auto"/>
                </w:pPr>
              </w:pPrChange>
            </w:pPr>
            <w:r w:rsidRPr="00805A62">
              <w:rPr>
                <w:color w:val="000000"/>
              </w:rPr>
              <w:t xml:space="preserve">Comprender esta definición es indispensable, ya que estas tarjetas se usan en la mayoría de dispositivos electrónicos que son cada vez más pequeños y versátiles. Con las PCB se logra implementar la industria 4.0 a través de conexiones a internet (Internet de las cosas o </w:t>
            </w:r>
            <w:proofErr w:type="spellStart"/>
            <w:r w:rsidRPr="00805A62">
              <w:rPr>
                <w:color w:val="000000"/>
              </w:rPr>
              <w:t>IoT</w:t>
            </w:r>
            <w:proofErr w:type="spellEnd"/>
            <w:r w:rsidRPr="00805A62">
              <w:rPr>
                <w:color w:val="000000"/>
              </w:rPr>
              <w:t xml:space="preserve">), su uso no es únicamente militar o gubernamental; también se aplica en campos cómo el automotriz, el industrial o el aeroespacial, además de la implementación en el ámbito doméstico y de uso personal, catapultando la economía y el consumo de nuevos dispositivos por medio del desarrollo de inteligencias como la domótica con el desarrollando aspiradoras robots, cámaras de seguridad inalámbricas, sensores de movimiento para controlar las puertas, </w:t>
            </w:r>
            <w:r w:rsidRPr="00805A62">
              <w:rPr>
                <w:i/>
                <w:iCs/>
                <w:color w:val="000000"/>
              </w:rPr>
              <w:t>switches</w:t>
            </w:r>
            <w:r w:rsidRPr="00805A62">
              <w:rPr>
                <w:color w:val="000000"/>
              </w:rPr>
              <w:t xml:space="preserve"> inteligentes en el hogar controlados desde el celular y diferentes aplicaciones que facilitan la vida del ser humano. </w:t>
            </w:r>
          </w:p>
          <w:p w14:paraId="4BBA498F" w14:textId="77777777" w:rsidR="001A578C" w:rsidRPr="00805A62" w:rsidRDefault="001A578C" w:rsidP="007A47B9">
            <w:pPr>
              <w:widowControl w:val="0"/>
              <w:spacing w:line="360" w:lineRule="auto"/>
              <w:rPr>
                <w:color w:val="B7B7B7"/>
              </w:rPr>
              <w:pPrChange w:id="160" w:author="USER" w:date="2022-11-23T19:33:00Z">
                <w:pPr>
                  <w:widowControl w:val="0"/>
                  <w:spacing w:line="240" w:lineRule="auto"/>
                </w:pPr>
              </w:pPrChange>
            </w:pPr>
          </w:p>
          <w:p w14:paraId="44A4D16F" w14:textId="1D534640" w:rsidR="001A578C" w:rsidRPr="00805A62" w:rsidRDefault="00000000" w:rsidP="007A47B9">
            <w:pPr>
              <w:widowControl w:val="0"/>
              <w:spacing w:line="360" w:lineRule="auto"/>
              <w:rPr>
                <w:color w:val="000000"/>
              </w:rPr>
              <w:pPrChange w:id="161" w:author="USER" w:date="2022-11-23T19:33:00Z">
                <w:pPr>
                  <w:widowControl w:val="0"/>
                  <w:spacing w:line="240" w:lineRule="auto"/>
                </w:pPr>
              </w:pPrChange>
            </w:pPr>
            <w:r w:rsidRPr="00805A62">
              <w:rPr>
                <w:color w:val="000000"/>
              </w:rPr>
              <w:t>En la Figura 1 se aprecia, una PCB con sus componentes ensamblados, en la parte superior y una sin componentes en la parte inferior.</w:t>
            </w:r>
          </w:p>
          <w:p w14:paraId="02036B0A" w14:textId="77777777" w:rsidR="001A578C" w:rsidRPr="00805A62" w:rsidRDefault="001A578C" w:rsidP="007A47B9">
            <w:pPr>
              <w:widowControl w:val="0"/>
              <w:spacing w:line="360" w:lineRule="auto"/>
              <w:rPr>
                <w:color w:val="B7B7B7"/>
              </w:rPr>
              <w:pPrChange w:id="162" w:author="USER" w:date="2022-11-23T19:33:00Z">
                <w:pPr>
                  <w:widowControl w:val="0"/>
                  <w:spacing w:line="240" w:lineRule="auto"/>
                </w:pPr>
              </w:pPrChange>
            </w:pPr>
          </w:p>
          <w:p w14:paraId="582E1EB2" w14:textId="77777777" w:rsidR="001A578C" w:rsidRPr="00805A62" w:rsidRDefault="00000000" w:rsidP="007A47B9">
            <w:pPr>
              <w:spacing w:line="360" w:lineRule="auto"/>
              <w:rPr>
                <w:color w:val="000000"/>
              </w:rPr>
              <w:pPrChange w:id="163" w:author="USER" w:date="2022-11-23T19:33:00Z">
                <w:pPr/>
              </w:pPrChange>
            </w:pPr>
            <w:r w:rsidRPr="00805A62">
              <w:rPr>
                <w:b/>
                <w:color w:val="000000"/>
              </w:rPr>
              <w:t>Figura 1</w:t>
            </w:r>
          </w:p>
          <w:p w14:paraId="7C5C781E" w14:textId="1EBAC098" w:rsidR="001A578C" w:rsidRPr="00805A62" w:rsidRDefault="00000000" w:rsidP="007A47B9">
            <w:pPr>
              <w:spacing w:line="360" w:lineRule="auto"/>
              <w:rPr>
                <w:color w:val="000000"/>
              </w:rPr>
              <w:pPrChange w:id="164" w:author="USER" w:date="2022-11-23T19:33:00Z">
                <w:pPr/>
              </w:pPrChange>
            </w:pPr>
            <w:r w:rsidRPr="00805A62">
              <w:rPr>
                <w:i/>
                <w:color w:val="000000"/>
              </w:rPr>
              <w:t>PCB con y sin componentes electrónicos</w:t>
            </w:r>
          </w:p>
          <w:p w14:paraId="0279057F" w14:textId="77777777" w:rsidR="001A578C" w:rsidRPr="00805A62" w:rsidRDefault="00000000" w:rsidP="007A47B9">
            <w:pPr>
              <w:spacing w:line="360" w:lineRule="auto"/>
              <w:jc w:val="center"/>
              <w:rPr>
                <w:color w:val="000000"/>
              </w:rPr>
              <w:pPrChange w:id="165" w:author="USER" w:date="2022-11-23T19:33:00Z">
                <w:pPr>
                  <w:jc w:val="center"/>
                </w:pPr>
              </w:pPrChange>
            </w:pPr>
            <w:r w:rsidRPr="00805A62">
              <w:rPr>
                <w:color w:val="000000"/>
              </w:rPr>
              <w:lastRenderedPageBreak/>
              <w:br/>
            </w:r>
            <w:r w:rsidRPr="00805A62">
              <w:rPr>
                <w:noProof/>
                <w:color w:val="000000"/>
              </w:rPr>
              <w:drawing>
                <wp:inline distT="0" distB="0" distL="0" distR="0" wp14:anchorId="0A194482" wp14:editId="0665E794">
                  <wp:extent cx="4657725" cy="3571875"/>
                  <wp:effectExtent l="0" t="0" r="0" b="0"/>
                  <wp:docPr id="2137554855" name="image72.png"/>
                  <wp:cNvGraphicFramePr/>
                  <a:graphic xmlns:a="http://schemas.openxmlformats.org/drawingml/2006/main">
                    <a:graphicData uri="http://schemas.openxmlformats.org/drawingml/2006/picture">
                      <pic:pic xmlns:pic="http://schemas.openxmlformats.org/drawingml/2006/picture">
                        <pic:nvPicPr>
                          <pic:cNvPr id="2137554855" name="image72.png"/>
                          <pic:cNvPicPr preferRelativeResize="0"/>
                        </pic:nvPicPr>
                        <pic:blipFill>
                          <a:blip r:embed="rId27"/>
                          <a:srcRect/>
                          <a:stretch>
                            <a:fillRect/>
                          </a:stretch>
                        </pic:blipFill>
                        <pic:spPr>
                          <a:xfrm>
                            <a:off x="0" y="0"/>
                            <a:ext cx="4657725" cy="3571875"/>
                          </a:xfrm>
                          <a:prstGeom prst="rect">
                            <a:avLst/>
                          </a:prstGeom>
                        </pic:spPr>
                      </pic:pic>
                    </a:graphicData>
                  </a:graphic>
                </wp:inline>
              </w:drawing>
            </w:r>
          </w:p>
          <w:p w14:paraId="77D49081" w14:textId="77777777" w:rsidR="001A578C" w:rsidRPr="00805A62" w:rsidRDefault="00000000" w:rsidP="007A47B9">
            <w:pPr>
              <w:spacing w:line="360" w:lineRule="auto"/>
              <w:jc w:val="center"/>
              <w:rPr>
                <w:color w:val="000000"/>
              </w:rPr>
              <w:pPrChange w:id="166" w:author="USER" w:date="2022-11-23T19:33:00Z">
                <w:pPr>
                  <w:jc w:val="center"/>
                </w:pPr>
              </w:pPrChange>
            </w:pPr>
            <w:r w:rsidRPr="00805A62">
              <w:rPr>
                <w:color w:val="000000"/>
              </w:rPr>
              <w:t>Imagen. 839317_1</w:t>
            </w:r>
          </w:p>
          <w:p w14:paraId="30B8ADFC" w14:textId="0172D31A" w:rsidR="001A578C" w:rsidRPr="00805A62" w:rsidRDefault="00000000" w:rsidP="007A47B9">
            <w:pPr>
              <w:widowControl w:val="0"/>
              <w:spacing w:line="360" w:lineRule="auto"/>
              <w:rPr>
                <w:color w:val="B7B7B7"/>
              </w:rPr>
              <w:pPrChange w:id="167" w:author="USER" w:date="2022-11-23T19:33:00Z">
                <w:pPr>
                  <w:widowControl w:val="0"/>
                  <w:spacing w:line="240" w:lineRule="auto"/>
                </w:pPr>
              </w:pPrChange>
            </w:pPr>
            <w:r w:rsidRPr="00CB13A6">
              <w:rPr>
                <w:bCs/>
                <w:i/>
                <w:iCs/>
                <w:color w:val="000000"/>
              </w:rPr>
              <w:t>Nota:</w:t>
            </w:r>
            <w:r w:rsidRPr="00805A62">
              <w:rPr>
                <w:b/>
                <w:color w:val="000000"/>
              </w:rPr>
              <w:t xml:space="preserve"> </w:t>
            </w:r>
            <w:r w:rsidRPr="00805A62">
              <w:rPr>
                <w:bCs/>
                <w:color w:val="000000"/>
              </w:rPr>
              <w:t>adaptado de</w:t>
            </w:r>
            <w:r w:rsidRPr="00805A62">
              <w:rPr>
                <w:b/>
                <w:color w:val="000000"/>
              </w:rPr>
              <w:t xml:space="preserve"> </w:t>
            </w:r>
            <w:r w:rsidRPr="00805A62">
              <w:rPr>
                <w:i/>
                <w:color w:val="000000"/>
              </w:rPr>
              <w:t>Tarjeta de Circuito Impreso – Definiciones y Terminología</w:t>
            </w:r>
            <w:r w:rsidRPr="00805A62">
              <w:rPr>
                <w:color w:val="000000"/>
              </w:rPr>
              <w:t xml:space="preserve">. </w:t>
            </w:r>
            <w:proofErr w:type="spellStart"/>
            <w:r w:rsidRPr="00805A62">
              <w:rPr>
                <w:color w:val="000000"/>
                <w:lang w:val="es-CO"/>
              </w:rPr>
              <w:t>EmmanuelCianca</w:t>
            </w:r>
            <w:proofErr w:type="spellEnd"/>
            <w:r w:rsidRPr="00805A62">
              <w:rPr>
                <w:color w:val="000000"/>
                <w:lang w:val="es-CO"/>
              </w:rPr>
              <w:t xml:space="preserve">, 2018, </w:t>
            </w:r>
            <w:r w:rsidRPr="00805A62">
              <w:rPr>
                <w:color w:val="000000"/>
              </w:rPr>
              <w:t>(</w:t>
            </w:r>
            <w:sdt>
              <w:sdtPr>
                <w:tag w:val="goog_rdk_14"/>
                <w:id w:val="1474565377"/>
              </w:sdtPr>
              <w:sdtContent>
                <w:commentRangeStart w:id="168"/>
              </w:sdtContent>
            </w:sdt>
            <w:r w:rsidRPr="00805A62">
              <w:rPr>
                <w:color w:val="000000"/>
              </w:rPr>
              <w:t>https://pcbcentral.com/tarjeta-de-circuito-impreso-definiciones-y-terminologa-utilizada-parte-i</w:t>
            </w:r>
            <w:commentRangeEnd w:id="168"/>
            <w:r w:rsidRPr="00805A62">
              <w:commentReference w:id="168"/>
            </w:r>
            <w:r w:rsidRPr="00805A62">
              <w:rPr>
                <w:color w:val="000000"/>
              </w:rPr>
              <w:t>)</w:t>
            </w:r>
          </w:p>
        </w:tc>
      </w:tr>
    </w:tbl>
    <w:p w14:paraId="18F16B63" w14:textId="77777777" w:rsidR="001A578C" w:rsidRPr="00805A62" w:rsidRDefault="001A578C" w:rsidP="007A47B9">
      <w:pPr>
        <w:spacing w:line="360" w:lineRule="auto"/>
        <w:jc w:val="both"/>
        <w:rPr>
          <w:b/>
          <w:color w:val="7F7F7F"/>
        </w:rPr>
        <w:pPrChange w:id="169" w:author="USER" w:date="2022-11-23T19:33:00Z">
          <w:pPr>
            <w:jc w:val="both"/>
          </w:pPr>
        </w:pPrChange>
      </w:pPr>
    </w:p>
    <w:p w14:paraId="00B183F2" w14:textId="77777777" w:rsidR="001A578C" w:rsidRPr="00805A62" w:rsidRDefault="001A578C" w:rsidP="007A47B9">
      <w:pPr>
        <w:spacing w:line="360" w:lineRule="auto"/>
        <w:jc w:val="both"/>
        <w:rPr>
          <w:b/>
          <w:color w:val="7F7F7F"/>
        </w:rPr>
        <w:pPrChange w:id="170" w:author="USER" w:date="2022-11-23T19:33:00Z">
          <w:pPr>
            <w:jc w:val="both"/>
          </w:pPr>
        </w:pPrChange>
      </w:pPr>
    </w:p>
    <w:p w14:paraId="351F7943" w14:textId="77777777" w:rsidR="001A578C" w:rsidRPr="00805A62" w:rsidRDefault="001A578C" w:rsidP="007A47B9">
      <w:pPr>
        <w:spacing w:line="360" w:lineRule="auto"/>
        <w:jc w:val="both"/>
        <w:rPr>
          <w:b/>
          <w:color w:val="7F7F7F"/>
        </w:rPr>
        <w:pPrChange w:id="171" w:author="USER" w:date="2022-11-23T19:33:00Z">
          <w:pPr>
            <w:jc w:val="both"/>
          </w:pPr>
        </w:pPrChange>
      </w:pPr>
    </w:p>
    <w:p w14:paraId="137BC879" w14:textId="77777777" w:rsidR="001A578C" w:rsidRPr="00805A62" w:rsidRDefault="001A578C" w:rsidP="007A47B9">
      <w:pPr>
        <w:spacing w:line="360" w:lineRule="auto"/>
        <w:jc w:val="both"/>
        <w:rPr>
          <w:b/>
          <w:color w:val="7F7F7F"/>
        </w:rPr>
        <w:pPrChange w:id="172" w:author="USER" w:date="2022-11-23T19:33:00Z">
          <w:pPr>
            <w:jc w:val="both"/>
          </w:pPr>
        </w:pPrChange>
      </w:pPr>
    </w:p>
    <w:p w14:paraId="0EC693BA" w14:textId="77777777" w:rsidR="001A578C" w:rsidRPr="00805A62" w:rsidRDefault="00000000" w:rsidP="007A47B9">
      <w:pPr>
        <w:spacing w:line="360" w:lineRule="auto"/>
        <w:jc w:val="both"/>
        <w:rPr>
          <w:b/>
          <w:color w:val="000000"/>
        </w:rPr>
        <w:pPrChange w:id="173" w:author="USER" w:date="2022-11-23T19:33:00Z">
          <w:pPr>
            <w:jc w:val="both"/>
          </w:pPr>
        </w:pPrChange>
      </w:pPr>
      <w:r w:rsidRPr="00805A62">
        <w:rPr>
          <w:b/>
          <w:color w:val="000000"/>
        </w:rPr>
        <w:t>Componentes electrónicos</w:t>
      </w:r>
    </w:p>
    <w:tbl>
      <w:tblPr>
        <w:tblStyle w:val="Style12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61ED0A7F" w14:textId="77777777">
        <w:trPr>
          <w:trHeight w:val="444"/>
        </w:trPr>
        <w:tc>
          <w:tcPr>
            <w:tcW w:w="13422" w:type="dxa"/>
            <w:shd w:val="clear" w:color="auto" w:fill="8DB3E2"/>
          </w:tcPr>
          <w:p w14:paraId="731E0685" w14:textId="77777777" w:rsidR="001A578C" w:rsidRPr="00805A62" w:rsidRDefault="00000000" w:rsidP="007A47B9">
            <w:pPr>
              <w:pStyle w:val="Ttulo1"/>
              <w:spacing w:before="0" w:after="0" w:line="360" w:lineRule="auto"/>
              <w:jc w:val="center"/>
              <w:rPr>
                <w:sz w:val="22"/>
                <w:szCs w:val="22"/>
              </w:rPr>
              <w:pPrChange w:id="174" w:author="USER" w:date="2022-11-23T19:33:00Z">
                <w:pPr>
                  <w:pStyle w:val="Ttulo1"/>
                  <w:spacing w:before="0" w:after="0" w:line="240" w:lineRule="auto"/>
                  <w:jc w:val="center"/>
                </w:pPr>
              </w:pPrChange>
            </w:pPr>
            <w:r w:rsidRPr="00805A62">
              <w:rPr>
                <w:sz w:val="22"/>
                <w:szCs w:val="22"/>
              </w:rPr>
              <w:t>Cuadro de texto</w:t>
            </w:r>
          </w:p>
        </w:tc>
      </w:tr>
      <w:tr w:rsidR="001A578C" w:rsidRPr="00805A62" w14:paraId="7BDAC071" w14:textId="77777777">
        <w:tc>
          <w:tcPr>
            <w:tcW w:w="13422" w:type="dxa"/>
          </w:tcPr>
          <w:p w14:paraId="5DB89B34" w14:textId="7672D9F5" w:rsidR="001A578C" w:rsidRPr="00805A62" w:rsidRDefault="00000000" w:rsidP="007A47B9">
            <w:pPr>
              <w:spacing w:line="360" w:lineRule="auto"/>
              <w:rPr>
                <w:color w:val="000000"/>
              </w:rPr>
              <w:pPrChange w:id="175" w:author="USER" w:date="2022-11-23T19:33:00Z">
                <w:pPr>
                  <w:spacing w:line="240" w:lineRule="auto"/>
                </w:pPr>
              </w:pPrChange>
            </w:pPr>
            <w:r w:rsidRPr="00805A62">
              <w:rPr>
                <w:color w:val="000000"/>
              </w:rPr>
              <w:t>Al momento de desarrollar una PCB hay que tener en cuenta que en ella intervienen diferentes componentes elementales sin los cuales no sería posible su funcionamiento. A través del ensamble y la ubicación de los componentes del circuito electrónico es posible conocer el objetivo para el cual ha sido diseñado.</w:t>
            </w:r>
            <w:r w:rsidRPr="00805A62">
              <w:rPr>
                <w:color w:val="000000"/>
              </w:rPr>
              <w:br/>
            </w:r>
          </w:p>
          <w:p w14:paraId="0E26F768" w14:textId="77777777" w:rsidR="001A578C" w:rsidRPr="00805A62" w:rsidRDefault="00000000" w:rsidP="007A47B9">
            <w:pPr>
              <w:spacing w:line="360" w:lineRule="auto"/>
              <w:jc w:val="center"/>
              <w:rPr>
                <w:color w:val="000000"/>
              </w:rPr>
              <w:pPrChange w:id="176" w:author="USER" w:date="2022-11-23T19:33:00Z">
                <w:pPr>
                  <w:spacing w:line="240" w:lineRule="auto"/>
                  <w:jc w:val="center"/>
                </w:pPr>
              </w:pPrChange>
            </w:pPr>
            <w:sdt>
              <w:sdtPr>
                <w:tag w:val="goog_rdk_15"/>
                <w:id w:val="-1790814514"/>
              </w:sdtPr>
              <w:sdtContent>
                <w:commentRangeStart w:id="177"/>
              </w:sdtContent>
            </w:sdt>
            <w:r w:rsidRPr="00805A62">
              <w:rPr>
                <w:noProof/>
                <w:color w:val="000000"/>
              </w:rPr>
              <w:drawing>
                <wp:inline distT="0" distB="0" distL="0" distR="0" wp14:anchorId="0E71BCA9" wp14:editId="3C5F5318">
                  <wp:extent cx="4572000" cy="3028950"/>
                  <wp:effectExtent l="0" t="0" r="0" b="0"/>
                  <wp:docPr id="2137554856" name="image71.png"/>
                  <wp:cNvGraphicFramePr/>
                  <a:graphic xmlns:a="http://schemas.openxmlformats.org/drawingml/2006/main">
                    <a:graphicData uri="http://schemas.openxmlformats.org/drawingml/2006/picture">
                      <pic:pic xmlns:pic="http://schemas.openxmlformats.org/drawingml/2006/picture">
                        <pic:nvPicPr>
                          <pic:cNvPr id="2137554856" name="image71.png"/>
                          <pic:cNvPicPr preferRelativeResize="0"/>
                        </pic:nvPicPr>
                        <pic:blipFill>
                          <a:blip r:embed="rId28"/>
                          <a:srcRect/>
                          <a:stretch>
                            <a:fillRect/>
                          </a:stretch>
                        </pic:blipFill>
                        <pic:spPr>
                          <a:xfrm>
                            <a:off x="0" y="0"/>
                            <a:ext cx="4572000" cy="3028950"/>
                          </a:xfrm>
                          <a:prstGeom prst="rect">
                            <a:avLst/>
                          </a:prstGeom>
                        </pic:spPr>
                      </pic:pic>
                    </a:graphicData>
                  </a:graphic>
                </wp:inline>
              </w:drawing>
            </w:r>
            <w:commentRangeEnd w:id="177"/>
            <w:r w:rsidRPr="00805A62">
              <w:commentReference w:id="177"/>
            </w:r>
          </w:p>
          <w:p w14:paraId="4F5A3E57" w14:textId="77777777" w:rsidR="001A578C" w:rsidRPr="00805A62" w:rsidRDefault="00000000" w:rsidP="007A47B9">
            <w:pPr>
              <w:spacing w:line="360" w:lineRule="auto"/>
              <w:jc w:val="center"/>
              <w:rPr>
                <w:color w:val="000000"/>
              </w:rPr>
              <w:pPrChange w:id="178" w:author="USER" w:date="2022-11-23T19:33:00Z">
                <w:pPr>
                  <w:spacing w:line="240" w:lineRule="auto"/>
                  <w:jc w:val="center"/>
                </w:pPr>
              </w:pPrChange>
            </w:pPr>
            <w:r w:rsidRPr="00805A62">
              <w:rPr>
                <w:b/>
                <w:color w:val="000000"/>
              </w:rPr>
              <w:t>Imagen:</w:t>
            </w:r>
            <w:r w:rsidRPr="00805A62">
              <w:rPr>
                <w:color w:val="000000"/>
              </w:rPr>
              <w:t xml:space="preserve"> 839317_i2</w:t>
            </w:r>
          </w:p>
          <w:p w14:paraId="54167030" w14:textId="77777777" w:rsidR="001A578C" w:rsidRPr="00805A62" w:rsidRDefault="001A578C" w:rsidP="007A47B9">
            <w:pPr>
              <w:spacing w:line="360" w:lineRule="auto"/>
              <w:jc w:val="both"/>
              <w:rPr>
                <w:color w:val="000000"/>
              </w:rPr>
              <w:pPrChange w:id="179" w:author="USER" w:date="2022-11-23T19:33:00Z">
                <w:pPr>
                  <w:spacing w:line="240" w:lineRule="auto"/>
                  <w:jc w:val="both"/>
                </w:pPr>
              </w:pPrChange>
            </w:pPr>
          </w:p>
        </w:tc>
      </w:tr>
    </w:tbl>
    <w:p w14:paraId="1215BB8B" w14:textId="77777777" w:rsidR="001A578C" w:rsidRPr="00805A62" w:rsidRDefault="001A578C" w:rsidP="007A47B9">
      <w:pPr>
        <w:spacing w:line="360" w:lineRule="auto"/>
        <w:jc w:val="both"/>
        <w:rPr>
          <w:b/>
          <w:color w:val="7F7F7F"/>
        </w:rPr>
        <w:pPrChange w:id="180" w:author="USER" w:date="2022-11-23T19:33:00Z">
          <w:pPr>
            <w:jc w:val="both"/>
          </w:pPr>
        </w:pPrChange>
      </w:pPr>
    </w:p>
    <w:tbl>
      <w:tblPr>
        <w:tblStyle w:val="Style122"/>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10"/>
        <w:gridCol w:w="8767"/>
        <w:gridCol w:w="2734"/>
      </w:tblGrid>
      <w:tr w:rsidR="001A578C" w:rsidRPr="00805A62" w14:paraId="2B413B04" w14:textId="77777777">
        <w:trPr>
          <w:trHeight w:val="580"/>
        </w:trPr>
        <w:tc>
          <w:tcPr>
            <w:tcW w:w="1910" w:type="dxa"/>
            <w:shd w:val="clear" w:color="auto" w:fill="C9DAF8"/>
            <w:tcMar>
              <w:top w:w="100" w:type="dxa"/>
              <w:left w:w="100" w:type="dxa"/>
              <w:bottom w:w="100" w:type="dxa"/>
              <w:right w:w="100" w:type="dxa"/>
            </w:tcMar>
          </w:tcPr>
          <w:p w14:paraId="66C88D26" w14:textId="77777777" w:rsidR="001A578C" w:rsidRPr="00805A62" w:rsidRDefault="00000000" w:rsidP="007A47B9">
            <w:pPr>
              <w:widowControl w:val="0"/>
              <w:spacing w:line="360" w:lineRule="auto"/>
              <w:jc w:val="center"/>
              <w:rPr>
                <w:b/>
                <w:color w:val="000000"/>
              </w:rPr>
              <w:pPrChange w:id="181" w:author="USER" w:date="2022-11-23T19:33:00Z">
                <w:pPr>
                  <w:widowControl w:val="0"/>
                  <w:spacing w:line="240" w:lineRule="auto"/>
                  <w:jc w:val="center"/>
                </w:pPr>
              </w:pPrChange>
            </w:pPr>
            <w:r w:rsidRPr="00805A62">
              <w:rPr>
                <w:b/>
                <w:color w:val="000000"/>
              </w:rPr>
              <w:t>Tipo de recurso</w:t>
            </w:r>
          </w:p>
        </w:tc>
        <w:tc>
          <w:tcPr>
            <w:tcW w:w="11502" w:type="dxa"/>
            <w:gridSpan w:val="2"/>
            <w:shd w:val="clear" w:color="auto" w:fill="C9DAF8"/>
            <w:tcMar>
              <w:top w:w="100" w:type="dxa"/>
              <w:left w:w="100" w:type="dxa"/>
              <w:bottom w:w="100" w:type="dxa"/>
              <w:right w:w="100" w:type="dxa"/>
            </w:tcMar>
          </w:tcPr>
          <w:p w14:paraId="36DBD9D9" w14:textId="77777777" w:rsidR="001A578C" w:rsidRPr="00805A62" w:rsidRDefault="00000000" w:rsidP="007A47B9">
            <w:pPr>
              <w:pStyle w:val="Ttulo"/>
              <w:widowControl w:val="0"/>
              <w:spacing w:line="360" w:lineRule="auto"/>
              <w:jc w:val="center"/>
              <w:rPr>
                <w:sz w:val="22"/>
                <w:szCs w:val="22"/>
              </w:rPr>
              <w:pPrChange w:id="182" w:author="USER" w:date="2022-11-23T19:33:00Z">
                <w:pPr>
                  <w:pStyle w:val="Ttulo"/>
                  <w:widowControl w:val="0"/>
                  <w:spacing w:line="240" w:lineRule="auto"/>
                  <w:jc w:val="center"/>
                </w:pPr>
              </w:pPrChange>
            </w:pPr>
            <w:r w:rsidRPr="00805A62">
              <w:rPr>
                <w:sz w:val="22"/>
                <w:szCs w:val="22"/>
              </w:rPr>
              <w:t>Carrusel de tarjetas</w:t>
            </w:r>
          </w:p>
        </w:tc>
      </w:tr>
      <w:tr w:rsidR="001A578C" w:rsidRPr="00805A62" w14:paraId="08CC51D6" w14:textId="77777777">
        <w:trPr>
          <w:trHeight w:val="420"/>
        </w:trPr>
        <w:tc>
          <w:tcPr>
            <w:tcW w:w="1910" w:type="dxa"/>
            <w:shd w:val="clear" w:color="auto" w:fill="auto"/>
            <w:tcMar>
              <w:top w:w="100" w:type="dxa"/>
              <w:left w:w="100" w:type="dxa"/>
              <w:bottom w:w="100" w:type="dxa"/>
              <w:right w:w="100" w:type="dxa"/>
            </w:tcMar>
          </w:tcPr>
          <w:p w14:paraId="0081D27D" w14:textId="77777777" w:rsidR="001A578C" w:rsidRPr="00805A62" w:rsidRDefault="00000000" w:rsidP="007A47B9">
            <w:pPr>
              <w:widowControl w:val="0"/>
              <w:spacing w:line="360" w:lineRule="auto"/>
              <w:rPr>
                <w:b/>
                <w:color w:val="000000"/>
              </w:rPr>
              <w:pPrChange w:id="183" w:author="USER" w:date="2022-11-23T19:33:00Z">
                <w:pPr>
                  <w:widowControl w:val="0"/>
                  <w:spacing w:line="240" w:lineRule="auto"/>
                </w:pPr>
              </w:pPrChange>
            </w:pPr>
            <w:r w:rsidRPr="00805A62">
              <w:rPr>
                <w:b/>
                <w:color w:val="000000"/>
              </w:rPr>
              <w:t>Introducción</w:t>
            </w:r>
          </w:p>
        </w:tc>
        <w:tc>
          <w:tcPr>
            <w:tcW w:w="11502" w:type="dxa"/>
            <w:gridSpan w:val="2"/>
            <w:shd w:val="clear" w:color="auto" w:fill="auto"/>
            <w:tcMar>
              <w:top w:w="100" w:type="dxa"/>
              <w:left w:w="100" w:type="dxa"/>
              <w:bottom w:w="100" w:type="dxa"/>
              <w:right w:w="100" w:type="dxa"/>
            </w:tcMar>
          </w:tcPr>
          <w:p w14:paraId="0F74A435" w14:textId="2BA60426" w:rsidR="001A578C" w:rsidRPr="00805A62" w:rsidRDefault="00000000" w:rsidP="007A47B9">
            <w:pPr>
              <w:spacing w:line="360" w:lineRule="auto"/>
              <w:rPr>
                <w:color w:val="000000"/>
              </w:rPr>
              <w:pPrChange w:id="184" w:author="USER" w:date="2022-11-23T19:33:00Z">
                <w:pPr>
                  <w:spacing w:line="240" w:lineRule="auto"/>
                </w:pPr>
              </w:pPrChange>
            </w:pPr>
            <w:r w:rsidRPr="00805A62">
              <w:rPr>
                <w:color w:val="000000"/>
              </w:rPr>
              <w:t>A continuación</w:t>
            </w:r>
            <w:r w:rsidR="00CB13A6">
              <w:rPr>
                <w:color w:val="000000"/>
              </w:rPr>
              <w:t>,</w:t>
            </w:r>
            <w:r w:rsidRPr="00805A62">
              <w:rPr>
                <w:color w:val="000000"/>
              </w:rPr>
              <w:t xml:space="preserve"> se presentan los componentes más importantes que intervienen en el desarrollo de una PCB</w:t>
            </w:r>
            <w:r w:rsidR="00CB13A6">
              <w:rPr>
                <w:color w:val="000000"/>
              </w:rPr>
              <w:t>:</w:t>
            </w:r>
          </w:p>
        </w:tc>
      </w:tr>
      <w:tr w:rsidR="001A578C" w:rsidRPr="00805A62" w14:paraId="5D7DC824" w14:textId="77777777">
        <w:trPr>
          <w:trHeight w:val="420"/>
        </w:trPr>
        <w:tc>
          <w:tcPr>
            <w:tcW w:w="13412" w:type="dxa"/>
            <w:gridSpan w:val="3"/>
            <w:shd w:val="clear" w:color="auto" w:fill="auto"/>
            <w:tcMar>
              <w:top w:w="100" w:type="dxa"/>
              <w:left w:w="100" w:type="dxa"/>
              <w:bottom w:w="100" w:type="dxa"/>
              <w:right w:w="100" w:type="dxa"/>
            </w:tcMar>
          </w:tcPr>
          <w:p w14:paraId="216C2FC9" w14:textId="77777777" w:rsidR="001A578C" w:rsidRPr="00805A62" w:rsidRDefault="00000000" w:rsidP="007A47B9">
            <w:pPr>
              <w:widowControl w:val="0"/>
              <w:spacing w:line="360" w:lineRule="auto"/>
              <w:jc w:val="center"/>
              <w:rPr>
                <w:color w:val="000000"/>
              </w:rPr>
              <w:pPrChange w:id="185" w:author="USER" w:date="2022-11-23T19:33:00Z">
                <w:pPr>
                  <w:widowControl w:val="0"/>
                  <w:spacing w:line="240" w:lineRule="auto"/>
                  <w:jc w:val="center"/>
                </w:pPr>
              </w:pPrChange>
            </w:pPr>
            <w:sdt>
              <w:sdtPr>
                <w:tag w:val="goog_rdk_16"/>
                <w:id w:val="439343976"/>
              </w:sdtPr>
              <w:sdtContent>
                <w:commentRangeStart w:id="186"/>
              </w:sdtContent>
            </w:sdt>
            <w:r w:rsidRPr="00805A62">
              <w:rPr>
                <w:noProof/>
                <w:color w:val="000000"/>
              </w:rPr>
              <w:drawing>
                <wp:inline distT="0" distB="0" distL="0" distR="0" wp14:anchorId="3003A64C" wp14:editId="170F7EA3">
                  <wp:extent cx="3524250" cy="2466975"/>
                  <wp:effectExtent l="0" t="0" r="0" b="0"/>
                  <wp:docPr id="2137554857" name="image76.png"/>
                  <wp:cNvGraphicFramePr/>
                  <a:graphic xmlns:a="http://schemas.openxmlformats.org/drawingml/2006/main">
                    <a:graphicData uri="http://schemas.openxmlformats.org/drawingml/2006/picture">
                      <pic:pic xmlns:pic="http://schemas.openxmlformats.org/drawingml/2006/picture">
                        <pic:nvPicPr>
                          <pic:cNvPr id="2137554857" name="image76.png"/>
                          <pic:cNvPicPr preferRelativeResize="0"/>
                        </pic:nvPicPr>
                        <pic:blipFill>
                          <a:blip r:embed="rId29"/>
                          <a:srcRect/>
                          <a:stretch>
                            <a:fillRect/>
                          </a:stretch>
                        </pic:blipFill>
                        <pic:spPr>
                          <a:xfrm>
                            <a:off x="0" y="0"/>
                            <a:ext cx="3524250" cy="2466975"/>
                          </a:xfrm>
                          <a:prstGeom prst="rect">
                            <a:avLst/>
                          </a:prstGeom>
                        </pic:spPr>
                      </pic:pic>
                    </a:graphicData>
                  </a:graphic>
                </wp:inline>
              </w:drawing>
            </w:r>
            <w:commentRangeEnd w:id="186"/>
            <w:r w:rsidRPr="00805A62">
              <w:commentReference w:id="186"/>
            </w:r>
          </w:p>
          <w:p w14:paraId="04B2E166" w14:textId="77777777" w:rsidR="001A578C" w:rsidRPr="00805A62" w:rsidRDefault="00000000" w:rsidP="007A47B9">
            <w:pPr>
              <w:widowControl w:val="0"/>
              <w:spacing w:line="360" w:lineRule="auto"/>
              <w:rPr>
                <w:b/>
                <w:color w:val="000000"/>
              </w:rPr>
              <w:pPrChange w:id="187" w:author="USER" w:date="2022-11-23T19:33:00Z">
                <w:pPr>
                  <w:widowControl w:val="0"/>
                  <w:spacing w:line="240" w:lineRule="auto"/>
                </w:pPr>
              </w:pPrChange>
            </w:pPr>
            <w:r w:rsidRPr="00805A62">
              <w:rPr>
                <w:b/>
                <w:color w:val="000000"/>
              </w:rPr>
              <w:t>Imagen: 839317_i3</w:t>
            </w:r>
          </w:p>
        </w:tc>
      </w:tr>
      <w:tr w:rsidR="001A578C" w:rsidRPr="00805A62" w14:paraId="55B23D9B" w14:textId="77777777">
        <w:trPr>
          <w:trHeight w:val="420"/>
        </w:trPr>
        <w:tc>
          <w:tcPr>
            <w:tcW w:w="10678" w:type="dxa"/>
            <w:gridSpan w:val="2"/>
            <w:shd w:val="clear" w:color="auto" w:fill="auto"/>
            <w:tcMar>
              <w:top w:w="100" w:type="dxa"/>
              <w:left w:w="100" w:type="dxa"/>
              <w:bottom w:w="100" w:type="dxa"/>
              <w:right w:w="100" w:type="dxa"/>
            </w:tcMar>
          </w:tcPr>
          <w:p w14:paraId="3D73EEDC" w14:textId="77777777" w:rsidR="001A578C" w:rsidRPr="00805A62" w:rsidRDefault="00000000" w:rsidP="007A47B9">
            <w:pPr>
              <w:widowControl w:val="0"/>
              <w:spacing w:line="360" w:lineRule="auto"/>
              <w:rPr>
                <w:color w:val="000000"/>
              </w:rPr>
              <w:pPrChange w:id="188" w:author="USER" w:date="2022-11-23T19:33:00Z">
                <w:pPr>
                  <w:widowControl w:val="0"/>
                  <w:spacing w:line="240" w:lineRule="auto"/>
                </w:pPr>
              </w:pPrChange>
            </w:pPr>
            <w:r w:rsidRPr="00805A62">
              <w:rPr>
                <w:b/>
                <w:i/>
                <w:color w:val="000000"/>
              </w:rPr>
              <w:t>Resistencias</w:t>
            </w:r>
          </w:p>
          <w:p w14:paraId="239F4956" w14:textId="6A9E2D79" w:rsidR="001A578C" w:rsidRPr="00805A62" w:rsidRDefault="00000000" w:rsidP="007A47B9">
            <w:pPr>
              <w:widowControl w:val="0"/>
              <w:spacing w:line="360" w:lineRule="auto"/>
              <w:rPr>
                <w:color w:val="000000"/>
              </w:rPr>
              <w:pPrChange w:id="189" w:author="USER" w:date="2022-11-23T19:33:00Z">
                <w:pPr>
                  <w:widowControl w:val="0"/>
                  <w:spacing w:line="240" w:lineRule="auto"/>
                </w:pPr>
              </w:pPrChange>
            </w:pPr>
            <w:r w:rsidRPr="00805A62">
              <w:rPr>
                <w:color w:val="000000"/>
              </w:rPr>
              <w:t>Son el componente pasivo más común en cualquier circuito eléctrico. Su función es establecer una relación entre intensidad eléctrica y tensión. Es difícil pensar una PCB que no contenga alguna resistencia</w:t>
            </w:r>
            <w:r w:rsidR="00CB13A6">
              <w:rPr>
                <w:color w:val="000000"/>
              </w:rPr>
              <w:t>,</w:t>
            </w:r>
            <w:r w:rsidRPr="00805A62">
              <w:rPr>
                <w:color w:val="000000"/>
              </w:rPr>
              <w:t xml:space="preserve"> (Llamas, 2020)</w:t>
            </w:r>
            <w:r w:rsidR="00CB13A6">
              <w:rPr>
                <w:color w:val="000000"/>
              </w:rPr>
              <w:t>.</w:t>
            </w:r>
          </w:p>
        </w:tc>
        <w:tc>
          <w:tcPr>
            <w:tcW w:w="2734" w:type="dxa"/>
            <w:shd w:val="clear" w:color="auto" w:fill="auto"/>
            <w:tcMar>
              <w:top w:w="100" w:type="dxa"/>
              <w:left w:w="100" w:type="dxa"/>
              <w:bottom w:w="100" w:type="dxa"/>
              <w:right w:w="100" w:type="dxa"/>
            </w:tcMar>
          </w:tcPr>
          <w:p w14:paraId="4B228BAF" w14:textId="77777777" w:rsidR="001A578C" w:rsidRPr="00805A62" w:rsidRDefault="00000000" w:rsidP="007A47B9">
            <w:pPr>
              <w:widowControl w:val="0"/>
              <w:spacing w:line="360" w:lineRule="auto"/>
              <w:rPr>
                <w:color w:val="000000"/>
              </w:rPr>
              <w:pPrChange w:id="190" w:author="USER" w:date="2022-11-23T19:33:00Z">
                <w:pPr>
                  <w:widowControl w:val="0"/>
                  <w:spacing w:line="240" w:lineRule="auto"/>
                </w:pPr>
              </w:pPrChange>
            </w:pPr>
            <w:sdt>
              <w:sdtPr>
                <w:tag w:val="goog_rdk_17"/>
                <w:id w:val="2135596259"/>
              </w:sdtPr>
              <w:sdtContent>
                <w:commentRangeStart w:id="191"/>
              </w:sdtContent>
            </w:sdt>
            <w:r w:rsidRPr="00805A62">
              <w:rPr>
                <w:noProof/>
                <w:color w:val="000000"/>
              </w:rPr>
              <w:drawing>
                <wp:inline distT="0" distB="0" distL="0" distR="0" wp14:anchorId="487A0290" wp14:editId="0BC135DE">
                  <wp:extent cx="944880" cy="944880"/>
                  <wp:effectExtent l="0" t="0" r="0" b="0"/>
                  <wp:docPr id="2137554858" name="image82.png"/>
                  <wp:cNvGraphicFramePr/>
                  <a:graphic xmlns:a="http://schemas.openxmlformats.org/drawingml/2006/main">
                    <a:graphicData uri="http://schemas.openxmlformats.org/drawingml/2006/picture">
                      <pic:pic xmlns:pic="http://schemas.openxmlformats.org/drawingml/2006/picture">
                        <pic:nvPicPr>
                          <pic:cNvPr id="2137554858" name="image82.png"/>
                          <pic:cNvPicPr preferRelativeResize="0"/>
                        </pic:nvPicPr>
                        <pic:blipFill>
                          <a:blip r:embed="rId30"/>
                          <a:srcRect/>
                          <a:stretch>
                            <a:fillRect/>
                          </a:stretch>
                        </pic:blipFill>
                        <pic:spPr>
                          <a:xfrm>
                            <a:off x="0" y="0"/>
                            <a:ext cx="945356" cy="945356"/>
                          </a:xfrm>
                          <a:prstGeom prst="rect">
                            <a:avLst/>
                          </a:prstGeom>
                        </pic:spPr>
                      </pic:pic>
                    </a:graphicData>
                  </a:graphic>
                </wp:inline>
              </w:drawing>
            </w:r>
            <w:commentRangeEnd w:id="191"/>
            <w:r w:rsidRPr="00805A62">
              <w:commentReference w:id="191"/>
            </w:r>
          </w:p>
          <w:p w14:paraId="784F04A5" w14:textId="77777777" w:rsidR="001A578C" w:rsidRPr="00805A62" w:rsidRDefault="001A578C" w:rsidP="007A47B9">
            <w:pPr>
              <w:widowControl w:val="0"/>
              <w:spacing w:line="360" w:lineRule="auto"/>
              <w:rPr>
                <w:color w:val="000000"/>
              </w:rPr>
              <w:pPrChange w:id="192" w:author="USER" w:date="2022-11-23T19:33:00Z">
                <w:pPr>
                  <w:widowControl w:val="0"/>
                  <w:spacing w:line="240" w:lineRule="auto"/>
                </w:pPr>
              </w:pPrChange>
            </w:pPr>
          </w:p>
          <w:p w14:paraId="0A721592" w14:textId="77777777" w:rsidR="001A578C" w:rsidRPr="00805A62" w:rsidRDefault="00000000" w:rsidP="007A47B9">
            <w:pPr>
              <w:widowControl w:val="0"/>
              <w:spacing w:line="360" w:lineRule="auto"/>
              <w:rPr>
                <w:color w:val="000000"/>
              </w:rPr>
              <w:pPrChange w:id="193" w:author="USER" w:date="2022-11-23T19:33:00Z">
                <w:pPr>
                  <w:widowControl w:val="0"/>
                  <w:spacing w:line="240" w:lineRule="auto"/>
                </w:pPr>
              </w:pPrChange>
            </w:pPr>
            <w:r w:rsidRPr="00805A62">
              <w:rPr>
                <w:b/>
                <w:color w:val="000000"/>
              </w:rPr>
              <w:t xml:space="preserve">Imagen: </w:t>
            </w:r>
            <w:r w:rsidRPr="00805A62">
              <w:rPr>
                <w:color w:val="666666"/>
              </w:rPr>
              <w:t>839317_i4</w:t>
            </w:r>
          </w:p>
        </w:tc>
      </w:tr>
      <w:tr w:rsidR="001A578C" w:rsidRPr="00805A62" w14:paraId="11A71A46" w14:textId="77777777">
        <w:trPr>
          <w:trHeight w:val="420"/>
        </w:trPr>
        <w:tc>
          <w:tcPr>
            <w:tcW w:w="10678" w:type="dxa"/>
            <w:gridSpan w:val="2"/>
            <w:shd w:val="clear" w:color="auto" w:fill="auto"/>
            <w:tcMar>
              <w:top w:w="100" w:type="dxa"/>
              <w:left w:w="100" w:type="dxa"/>
              <w:bottom w:w="100" w:type="dxa"/>
              <w:right w:w="100" w:type="dxa"/>
            </w:tcMar>
          </w:tcPr>
          <w:p w14:paraId="31F24CA9" w14:textId="77777777" w:rsidR="001A578C" w:rsidRPr="00805A62" w:rsidRDefault="00000000" w:rsidP="007A47B9">
            <w:pPr>
              <w:spacing w:line="360" w:lineRule="auto"/>
              <w:jc w:val="both"/>
              <w:rPr>
                <w:color w:val="000000"/>
              </w:rPr>
              <w:pPrChange w:id="194" w:author="USER" w:date="2022-11-23T19:33:00Z">
                <w:pPr>
                  <w:spacing w:line="240" w:lineRule="auto"/>
                  <w:jc w:val="both"/>
                </w:pPr>
              </w:pPrChange>
            </w:pPr>
            <w:r w:rsidRPr="00805A62">
              <w:rPr>
                <w:b/>
                <w:i/>
                <w:color w:val="000000"/>
              </w:rPr>
              <w:lastRenderedPageBreak/>
              <w:t>Condensadores</w:t>
            </w:r>
          </w:p>
          <w:p w14:paraId="3773B1B5" w14:textId="2C633ED5" w:rsidR="001A578C" w:rsidRPr="00805A62" w:rsidRDefault="00000000" w:rsidP="007A47B9">
            <w:pPr>
              <w:spacing w:line="360" w:lineRule="auto"/>
              <w:rPr>
                <w:color w:val="000000"/>
              </w:rPr>
              <w:pPrChange w:id="195" w:author="USER" w:date="2022-11-23T19:33:00Z">
                <w:pPr>
                  <w:spacing w:line="240" w:lineRule="auto"/>
                </w:pPr>
              </w:pPrChange>
            </w:pPr>
            <w:r w:rsidRPr="00805A62">
              <w:rPr>
                <w:color w:val="000000"/>
              </w:rPr>
              <w:t>Los condensadores son componentes frecuentes en filtrado, su función es el desacoplamiento de las señales. Los condensadores cerámicos dan rangos de 270pF a 47uF y son los más utilizados, para capacitancias mayores hay condensadores electrolíticos de 22uF a 470uF que cuentan con polaridad. También hay condensadores de tantalio que se encuentran en rangos de 10uF a 470uF, sin embargo, hay que tener en cuenta que su costo es más elevado</w:t>
            </w:r>
            <w:r w:rsidR="00CB13A6">
              <w:rPr>
                <w:color w:val="000000"/>
              </w:rPr>
              <w:t>,</w:t>
            </w:r>
            <w:r w:rsidRPr="00805A62">
              <w:rPr>
                <w:color w:val="000000"/>
              </w:rPr>
              <w:t xml:space="preserve"> (Llamas, 2020).</w:t>
            </w:r>
          </w:p>
          <w:p w14:paraId="68B4F750" w14:textId="77777777" w:rsidR="001A578C" w:rsidRPr="00805A62" w:rsidRDefault="00000000" w:rsidP="007A47B9">
            <w:pPr>
              <w:widowControl w:val="0"/>
              <w:spacing w:line="360" w:lineRule="auto"/>
              <w:rPr>
                <w:color w:val="000000"/>
              </w:rPr>
              <w:pPrChange w:id="196" w:author="USER" w:date="2022-11-23T19:33:00Z">
                <w:pPr>
                  <w:widowControl w:val="0"/>
                  <w:spacing w:line="240" w:lineRule="auto"/>
                </w:pPr>
              </w:pPrChange>
            </w:pPr>
            <w:r w:rsidRPr="00805A62">
              <w:rPr>
                <w:color w:val="000000"/>
              </w:rPr>
              <w:br/>
            </w:r>
          </w:p>
        </w:tc>
        <w:tc>
          <w:tcPr>
            <w:tcW w:w="2734" w:type="dxa"/>
            <w:shd w:val="clear" w:color="auto" w:fill="auto"/>
            <w:tcMar>
              <w:top w:w="100" w:type="dxa"/>
              <w:left w:w="100" w:type="dxa"/>
              <w:bottom w:w="100" w:type="dxa"/>
              <w:right w:w="100" w:type="dxa"/>
            </w:tcMar>
          </w:tcPr>
          <w:p w14:paraId="0180AA2F" w14:textId="77777777" w:rsidR="001A578C" w:rsidRPr="00805A62" w:rsidRDefault="00000000" w:rsidP="007A47B9">
            <w:pPr>
              <w:widowControl w:val="0"/>
              <w:spacing w:line="360" w:lineRule="auto"/>
              <w:rPr>
                <w:color w:val="000000"/>
              </w:rPr>
              <w:pPrChange w:id="197" w:author="USER" w:date="2022-11-23T19:33:00Z">
                <w:pPr>
                  <w:widowControl w:val="0"/>
                  <w:spacing w:line="240" w:lineRule="auto"/>
                </w:pPr>
              </w:pPrChange>
            </w:pPr>
            <w:sdt>
              <w:sdtPr>
                <w:tag w:val="goog_rdk_18"/>
                <w:id w:val="2002079206"/>
              </w:sdtPr>
              <w:sdtContent>
                <w:commentRangeStart w:id="198"/>
              </w:sdtContent>
            </w:sdt>
            <w:r w:rsidRPr="00805A62">
              <w:rPr>
                <w:noProof/>
                <w:color w:val="000000"/>
              </w:rPr>
              <w:drawing>
                <wp:inline distT="0" distB="0" distL="0" distR="0" wp14:anchorId="0E3C3A2D" wp14:editId="3790907D">
                  <wp:extent cx="883285" cy="883285"/>
                  <wp:effectExtent l="0" t="0" r="0" b="0"/>
                  <wp:docPr id="2137554859" name="image79.png"/>
                  <wp:cNvGraphicFramePr/>
                  <a:graphic xmlns:a="http://schemas.openxmlformats.org/drawingml/2006/main">
                    <a:graphicData uri="http://schemas.openxmlformats.org/drawingml/2006/picture">
                      <pic:pic xmlns:pic="http://schemas.openxmlformats.org/drawingml/2006/picture">
                        <pic:nvPicPr>
                          <pic:cNvPr id="2137554859" name="image79.png"/>
                          <pic:cNvPicPr preferRelativeResize="0"/>
                        </pic:nvPicPr>
                        <pic:blipFill>
                          <a:blip r:embed="rId31"/>
                          <a:srcRect/>
                          <a:stretch>
                            <a:fillRect/>
                          </a:stretch>
                        </pic:blipFill>
                        <pic:spPr>
                          <a:xfrm>
                            <a:off x="0" y="0"/>
                            <a:ext cx="883444" cy="883444"/>
                          </a:xfrm>
                          <a:prstGeom prst="rect">
                            <a:avLst/>
                          </a:prstGeom>
                        </pic:spPr>
                      </pic:pic>
                    </a:graphicData>
                  </a:graphic>
                </wp:inline>
              </w:drawing>
            </w:r>
            <w:commentRangeEnd w:id="198"/>
            <w:r w:rsidRPr="00805A62">
              <w:commentReference w:id="198"/>
            </w:r>
          </w:p>
          <w:p w14:paraId="5EF5AAD2" w14:textId="77777777" w:rsidR="001A578C" w:rsidRPr="00805A62" w:rsidRDefault="00000000" w:rsidP="007A47B9">
            <w:pPr>
              <w:widowControl w:val="0"/>
              <w:spacing w:line="360" w:lineRule="auto"/>
              <w:rPr>
                <w:color w:val="000000"/>
              </w:rPr>
              <w:pPrChange w:id="199" w:author="USER" w:date="2022-11-23T19:33:00Z">
                <w:pPr>
                  <w:widowControl w:val="0"/>
                  <w:spacing w:line="240" w:lineRule="auto"/>
                </w:pPr>
              </w:pPrChange>
            </w:pPr>
            <w:r w:rsidRPr="00805A62">
              <w:rPr>
                <w:b/>
                <w:color w:val="000000"/>
              </w:rPr>
              <w:t xml:space="preserve">Imagen: </w:t>
            </w:r>
            <w:r w:rsidRPr="00805A62">
              <w:rPr>
                <w:color w:val="666666"/>
              </w:rPr>
              <w:t>839317_i5</w:t>
            </w:r>
          </w:p>
        </w:tc>
      </w:tr>
      <w:tr w:rsidR="001A578C" w:rsidRPr="00805A62" w14:paraId="406066CF" w14:textId="77777777">
        <w:trPr>
          <w:trHeight w:val="420"/>
        </w:trPr>
        <w:tc>
          <w:tcPr>
            <w:tcW w:w="10678" w:type="dxa"/>
            <w:gridSpan w:val="2"/>
            <w:shd w:val="clear" w:color="auto" w:fill="auto"/>
            <w:tcMar>
              <w:top w:w="100" w:type="dxa"/>
              <w:left w:w="100" w:type="dxa"/>
              <w:bottom w:w="100" w:type="dxa"/>
              <w:right w:w="100" w:type="dxa"/>
            </w:tcMar>
          </w:tcPr>
          <w:p w14:paraId="52A7BD0E" w14:textId="77777777" w:rsidR="001A578C" w:rsidRPr="00805A62" w:rsidRDefault="00000000" w:rsidP="007A47B9">
            <w:pPr>
              <w:widowControl w:val="0"/>
              <w:spacing w:line="360" w:lineRule="auto"/>
              <w:rPr>
                <w:color w:val="000000"/>
              </w:rPr>
              <w:pPrChange w:id="200" w:author="USER" w:date="2022-11-23T19:33:00Z">
                <w:pPr>
                  <w:widowControl w:val="0"/>
                  <w:spacing w:line="240" w:lineRule="auto"/>
                </w:pPr>
              </w:pPrChange>
            </w:pPr>
            <w:r w:rsidRPr="00805A62">
              <w:rPr>
                <w:b/>
                <w:i/>
                <w:color w:val="000000"/>
              </w:rPr>
              <w:t>Inductancias</w:t>
            </w:r>
          </w:p>
          <w:p w14:paraId="080CA2D2" w14:textId="1D5ACDFC" w:rsidR="001A578C" w:rsidRPr="00805A62" w:rsidRDefault="00000000" w:rsidP="007A47B9">
            <w:pPr>
              <w:widowControl w:val="0"/>
              <w:spacing w:line="360" w:lineRule="auto"/>
              <w:rPr>
                <w:color w:val="000000"/>
              </w:rPr>
              <w:pPrChange w:id="201" w:author="USER" w:date="2022-11-23T19:33:00Z">
                <w:pPr>
                  <w:widowControl w:val="0"/>
                  <w:spacing w:line="240" w:lineRule="auto"/>
                </w:pPr>
              </w:pPrChange>
            </w:pPr>
            <w:r w:rsidRPr="00805A62">
              <w:rPr>
                <w:color w:val="000000"/>
              </w:rPr>
              <w:t>El tercer y último elemento pasivo son las inductancias o bobinas en las cuales la alteración de la magnitud es equivalente al voltaje, siendo su comportamiento contrario al de los condensadores. Su uso es menos recurrente en circuitos de grado inicial, sin embargo, son elementos ampliamente empleados para filtrado, cambios de tensión y construcción de circuitos osciladores</w:t>
            </w:r>
            <w:r w:rsidR="00CB13A6">
              <w:rPr>
                <w:color w:val="000000"/>
              </w:rPr>
              <w:t>,</w:t>
            </w:r>
            <w:r w:rsidRPr="00805A62">
              <w:rPr>
                <w:color w:val="000000"/>
              </w:rPr>
              <w:t xml:space="preserve"> (Llamas, 2020).</w:t>
            </w:r>
          </w:p>
        </w:tc>
        <w:tc>
          <w:tcPr>
            <w:tcW w:w="2734" w:type="dxa"/>
            <w:shd w:val="clear" w:color="auto" w:fill="auto"/>
            <w:tcMar>
              <w:top w:w="100" w:type="dxa"/>
              <w:left w:w="100" w:type="dxa"/>
              <w:bottom w:w="100" w:type="dxa"/>
              <w:right w:w="100" w:type="dxa"/>
            </w:tcMar>
          </w:tcPr>
          <w:p w14:paraId="0EFA00E6" w14:textId="77777777" w:rsidR="001A578C" w:rsidRPr="00805A62" w:rsidRDefault="00000000" w:rsidP="007A47B9">
            <w:pPr>
              <w:widowControl w:val="0"/>
              <w:spacing w:line="360" w:lineRule="auto"/>
              <w:rPr>
                <w:color w:val="000000"/>
              </w:rPr>
              <w:pPrChange w:id="202" w:author="USER" w:date="2022-11-23T19:33:00Z">
                <w:pPr>
                  <w:widowControl w:val="0"/>
                  <w:spacing w:line="240" w:lineRule="auto"/>
                </w:pPr>
              </w:pPrChange>
            </w:pPr>
            <w:sdt>
              <w:sdtPr>
                <w:tag w:val="goog_rdk_19"/>
                <w:id w:val="-781954586"/>
              </w:sdtPr>
              <w:sdtContent>
                <w:commentRangeStart w:id="203"/>
              </w:sdtContent>
            </w:sdt>
            <w:r w:rsidRPr="00805A62">
              <w:rPr>
                <w:noProof/>
                <w:color w:val="000000"/>
              </w:rPr>
              <w:drawing>
                <wp:inline distT="0" distB="0" distL="0" distR="0" wp14:anchorId="4003D178" wp14:editId="6D87BC10">
                  <wp:extent cx="871220" cy="871220"/>
                  <wp:effectExtent l="0" t="0" r="0" b="0"/>
                  <wp:docPr id="2137554860" name="image81.png"/>
                  <wp:cNvGraphicFramePr/>
                  <a:graphic xmlns:a="http://schemas.openxmlformats.org/drawingml/2006/main">
                    <a:graphicData uri="http://schemas.openxmlformats.org/drawingml/2006/picture">
                      <pic:pic xmlns:pic="http://schemas.openxmlformats.org/drawingml/2006/picture">
                        <pic:nvPicPr>
                          <pic:cNvPr id="2137554860" name="image81.png"/>
                          <pic:cNvPicPr preferRelativeResize="0"/>
                        </pic:nvPicPr>
                        <pic:blipFill>
                          <a:blip r:embed="rId32"/>
                          <a:srcRect/>
                          <a:stretch>
                            <a:fillRect/>
                          </a:stretch>
                        </pic:blipFill>
                        <pic:spPr>
                          <a:xfrm>
                            <a:off x="0" y="0"/>
                            <a:ext cx="871537" cy="871537"/>
                          </a:xfrm>
                          <a:prstGeom prst="rect">
                            <a:avLst/>
                          </a:prstGeom>
                        </pic:spPr>
                      </pic:pic>
                    </a:graphicData>
                  </a:graphic>
                </wp:inline>
              </w:drawing>
            </w:r>
            <w:commentRangeEnd w:id="203"/>
            <w:r w:rsidRPr="00805A62">
              <w:commentReference w:id="203"/>
            </w:r>
          </w:p>
          <w:p w14:paraId="53495C22" w14:textId="77777777" w:rsidR="001A578C" w:rsidRPr="00805A62" w:rsidRDefault="00000000" w:rsidP="007A47B9">
            <w:pPr>
              <w:widowControl w:val="0"/>
              <w:spacing w:line="360" w:lineRule="auto"/>
              <w:rPr>
                <w:color w:val="000000"/>
              </w:rPr>
              <w:pPrChange w:id="204" w:author="USER" w:date="2022-11-23T19:33:00Z">
                <w:pPr>
                  <w:widowControl w:val="0"/>
                  <w:spacing w:line="240" w:lineRule="auto"/>
                </w:pPr>
              </w:pPrChange>
            </w:pPr>
            <w:r w:rsidRPr="00805A62">
              <w:rPr>
                <w:b/>
                <w:color w:val="000000"/>
              </w:rPr>
              <w:t xml:space="preserve">Imagen: </w:t>
            </w:r>
            <w:r w:rsidRPr="00805A62">
              <w:rPr>
                <w:color w:val="666666"/>
              </w:rPr>
              <w:t>839317_i6</w:t>
            </w:r>
          </w:p>
        </w:tc>
      </w:tr>
      <w:tr w:rsidR="001A578C" w:rsidRPr="00805A62" w14:paraId="078B5CCC" w14:textId="77777777">
        <w:trPr>
          <w:trHeight w:val="420"/>
        </w:trPr>
        <w:tc>
          <w:tcPr>
            <w:tcW w:w="10678" w:type="dxa"/>
            <w:gridSpan w:val="2"/>
            <w:shd w:val="clear" w:color="auto" w:fill="auto"/>
            <w:tcMar>
              <w:top w:w="100" w:type="dxa"/>
              <w:left w:w="100" w:type="dxa"/>
              <w:bottom w:w="100" w:type="dxa"/>
              <w:right w:w="100" w:type="dxa"/>
            </w:tcMar>
          </w:tcPr>
          <w:p w14:paraId="4D54E09A" w14:textId="77777777" w:rsidR="001A578C" w:rsidRPr="00805A62" w:rsidRDefault="00000000" w:rsidP="007A47B9">
            <w:pPr>
              <w:widowControl w:val="0"/>
              <w:spacing w:line="360" w:lineRule="auto"/>
              <w:rPr>
                <w:color w:val="000000"/>
              </w:rPr>
              <w:pPrChange w:id="205" w:author="USER" w:date="2022-11-23T19:33:00Z">
                <w:pPr>
                  <w:widowControl w:val="0"/>
                  <w:spacing w:line="240" w:lineRule="auto"/>
                </w:pPr>
              </w:pPrChange>
            </w:pPr>
            <w:r w:rsidRPr="00805A62">
              <w:rPr>
                <w:b/>
                <w:i/>
                <w:color w:val="000000"/>
              </w:rPr>
              <w:t>Diodos</w:t>
            </w:r>
          </w:p>
          <w:p w14:paraId="4C393FC6" w14:textId="700F478F" w:rsidR="001A578C" w:rsidRPr="00805A62" w:rsidRDefault="00000000" w:rsidP="007A47B9">
            <w:pPr>
              <w:widowControl w:val="0"/>
              <w:spacing w:line="360" w:lineRule="auto"/>
              <w:rPr>
                <w:color w:val="000000"/>
              </w:rPr>
              <w:pPrChange w:id="206" w:author="USER" w:date="2022-11-23T19:33:00Z">
                <w:pPr>
                  <w:widowControl w:val="0"/>
                  <w:spacing w:line="240" w:lineRule="auto"/>
                </w:pPr>
              </w:pPrChange>
            </w:pPr>
            <w:r w:rsidRPr="00805A62">
              <w:rPr>
                <w:color w:val="000000"/>
              </w:rPr>
              <w:t>Componente electrónico que presenta una resistencia muy superior al paso de la electricidad en un sentido que en el otro.</w:t>
            </w:r>
          </w:p>
        </w:tc>
        <w:tc>
          <w:tcPr>
            <w:tcW w:w="2734" w:type="dxa"/>
            <w:shd w:val="clear" w:color="auto" w:fill="auto"/>
            <w:tcMar>
              <w:top w:w="100" w:type="dxa"/>
              <w:left w:w="100" w:type="dxa"/>
              <w:bottom w:w="100" w:type="dxa"/>
              <w:right w:w="100" w:type="dxa"/>
            </w:tcMar>
          </w:tcPr>
          <w:p w14:paraId="4B5061E0" w14:textId="77777777" w:rsidR="001A578C" w:rsidRPr="00805A62" w:rsidRDefault="00000000" w:rsidP="007A47B9">
            <w:pPr>
              <w:widowControl w:val="0"/>
              <w:spacing w:line="360" w:lineRule="auto"/>
              <w:rPr>
                <w:color w:val="000000"/>
              </w:rPr>
              <w:pPrChange w:id="207" w:author="USER" w:date="2022-11-23T19:33:00Z">
                <w:pPr>
                  <w:widowControl w:val="0"/>
                  <w:spacing w:line="240" w:lineRule="auto"/>
                </w:pPr>
              </w:pPrChange>
            </w:pPr>
            <w:sdt>
              <w:sdtPr>
                <w:tag w:val="goog_rdk_20"/>
                <w:id w:val="-529951235"/>
              </w:sdtPr>
              <w:sdtContent>
                <w:commentRangeStart w:id="208"/>
              </w:sdtContent>
            </w:sdt>
            <w:r w:rsidRPr="00805A62">
              <w:rPr>
                <w:noProof/>
                <w:color w:val="000000"/>
              </w:rPr>
              <w:drawing>
                <wp:inline distT="0" distB="0" distL="0" distR="0" wp14:anchorId="0B4698FE" wp14:editId="2E680065">
                  <wp:extent cx="883285" cy="883285"/>
                  <wp:effectExtent l="0" t="0" r="0" b="0"/>
                  <wp:docPr id="2137554831" name="image49.png"/>
                  <wp:cNvGraphicFramePr/>
                  <a:graphic xmlns:a="http://schemas.openxmlformats.org/drawingml/2006/main">
                    <a:graphicData uri="http://schemas.openxmlformats.org/drawingml/2006/picture">
                      <pic:pic xmlns:pic="http://schemas.openxmlformats.org/drawingml/2006/picture">
                        <pic:nvPicPr>
                          <pic:cNvPr id="2137554831" name="image49.png"/>
                          <pic:cNvPicPr preferRelativeResize="0"/>
                        </pic:nvPicPr>
                        <pic:blipFill>
                          <a:blip r:embed="rId33"/>
                          <a:srcRect/>
                          <a:stretch>
                            <a:fillRect/>
                          </a:stretch>
                        </pic:blipFill>
                        <pic:spPr>
                          <a:xfrm>
                            <a:off x="0" y="0"/>
                            <a:ext cx="883444" cy="883444"/>
                          </a:xfrm>
                          <a:prstGeom prst="rect">
                            <a:avLst/>
                          </a:prstGeom>
                        </pic:spPr>
                      </pic:pic>
                    </a:graphicData>
                  </a:graphic>
                </wp:inline>
              </w:drawing>
            </w:r>
            <w:commentRangeEnd w:id="208"/>
            <w:r w:rsidRPr="00805A62">
              <w:commentReference w:id="208"/>
            </w:r>
          </w:p>
          <w:p w14:paraId="37FD329C" w14:textId="77777777" w:rsidR="001A578C" w:rsidRPr="00805A62" w:rsidRDefault="00000000" w:rsidP="007A47B9">
            <w:pPr>
              <w:widowControl w:val="0"/>
              <w:spacing w:line="360" w:lineRule="auto"/>
              <w:rPr>
                <w:color w:val="000000"/>
              </w:rPr>
              <w:pPrChange w:id="209" w:author="USER" w:date="2022-11-23T19:33:00Z">
                <w:pPr>
                  <w:widowControl w:val="0"/>
                  <w:spacing w:line="240" w:lineRule="auto"/>
                </w:pPr>
              </w:pPrChange>
            </w:pPr>
            <w:r w:rsidRPr="00805A62">
              <w:rPr>
                <w:b/>
                <w:color w:val="000000"/>
              </w:rPr>
              <w:t xml:space="preserve">Imagen: </w:t>
            </w:r>
            <w:r w:rsidRPr="00805A62">
              <w:rPr>
                <w:color w:val="666666"/>
              </w:rPr>
              <w:t>839317_i7</w:t>
            </w:r>
          </w:p>
        </w:tc>
      </w:tr>
      <w:tr w:rsidR="001A578C" w:rsidRPr="00805A62" w14:paraId="4AAE0DA2" w14:textId="77777777">
        <w:trPr>
          <w:trHeight w:val="420"/>
        </w:trPr>
        <w:tc>
          <w:tcPr>
            <w:tcW w:w="10678" w:type="dxa"/>
            <w:gridSpan w:val="2"/>
            <w:shd w:val="clear" w:color="auto" w:fill="auto"/>
            <w:tcMar>
              <w:top w:w="100" w:type="dxa"/>
              <w:left w:w="100" w:type="dxa"/>
              <w:bottom w:w="100" w:type="dxa"/>
              <w:right w:w="100" w:type="dxa"/>
            </w:tcMar>
          </w:tcPr>
          <w:p w14:paraId="0873B496" w14:textId="77777777" w:rsidR="001A578C" w:rsidRPr="00805A62" w:rsidRDefault="00000000" w:rsidP="007A47B9">
            <w:pPr>
              <w:spacing w:line="360" w:lineRule="auto"/>
              <w:jc w:val="both"/>
              <w:rPr>
                <w:i/>
                <w:color w:val="000000"/>
              </w:rPr>
              <w:pPrChange w:id="210" w:author="USER" w:date="2022-11-23T19:33:00Z">
                <w:pPr>
                  <w:spacing w:line="240" w:lineRule="auto"/>
                  <w:jc w:val="both"/>
                </w:pPr>
              </w:pPrChange>
            </w:pPr>
            <w:r w:rsidRPr="00805A62">
              <w:rPr>
                <w:b/>
                <w:i/>
                <w:color w:val="000000"/>
              </w:rPr>
              <w:lastRenderedPageBreak/>
              <w:t>Diodos rectificadores</w:t>
            </w:r>
          </w:p>
          <w:p w14:paraId="59E393FD" w14:textId="70941B65" w:rsidR="001A578C" w:rsidRPr="00805A62" w:rsidRDefault="00000000" w:rsidP="007A47B9">
            <w:pPr>
              <w:spacing w:line="360" w:lineRule="auto"/>
              <w:jc w:val="both"/>
              <w:rPr>
                <w:color w:val="000000"/>
              </w:rPr>
              <w:pPrChange w:id="211" w:author="USER" w:date="2022-11-23T19:33:00Z">
                <w:pPr>
                  <w:spacing w:line="240" w:lineRule="auto"/>
                  <w:jc w:val="both"/>
                </w:pPr>
              </w:pPrChange>
            </w:pPr>
            <w:r w:rsidRPr="00805A62">
              <w:rPr>
                <w:color w:val="000000"/>
              </w:rPr>
              <w:t xml:space="preserve">Son diodos de baja velocidad que cuentan con altos valores de intensidad. Usualmente son utilizados en aplicaciones de potencia como conversores AC-DC, rectificadores, o diodos de </w:t>
            </w:r>
            <w:proofErr w:type="spellStart"/>
            <w:r w:rsidRPr="00805A62">
              <w:rPr>
                <w:i/>
                <w:iCs/>
                <w:color w:val="000000"/>
              </w:rPr>
              <w:t>flyback</w:t>
            </w:r>
            <w:proofErr w:type="spellEnd"/>
            <w:r w:rsidRPr="00805A62">
              <w:rPr>
                <w:color w:val="000000"/>
              </w:rPr>
              <w:t xml:space="preserve"> para proteger la electrónica de cargas inductivas. No están indicados para aplicaciones superiores a 10 </w:t>
            </w:r>
            <w:proofErr w:type="spellStart"/>
            <w:r w:rsidRPr="00805A62">
              <w:rPr>
                <w:color w:val="000000"/>
              </w:rPr>
              <w:t>Khz</w:t>
            </w:r>
            <w:proofErr w:type="spellEnd"/>
            <w:r w:rsidRPr="00805A62">
              <w:rPr>
                <w:color w:val="000000"/>
              </w:rPr>
              <w:t xml:space="preserve"> y tienen una caída de tensión de 0.7V</w:t>
            </w:r>
            <w:r w:rsidR="00CB13A6">
              <w:rPr>
                <w:i/>
                <w:color w:val="000000"/>
              </w:rPr>
              <w:t>,</w:t>
            </w:r>
            <w:r w:rsidRPr="00805A62">
              <w:rPr>
                <w:color w:val="000000"/>
              </w:rPr>
              <w:t xml:space="preserve"> </w:t>
            </w:r>
            <w:r w:rsidRPr="00805A62">
              <w:rPr>
                <w:color w:val="000000"/>
                <w:highlight w:val="cyan"/>
              </w:rPr>
              <w:t>(Llamas, 2020).</w:t>
            </w:r>
          </w:p>
          <w:p w14:paraId="4DBB6BA4" w14:textId="77777777" w:rsidR="001A578C" w:rsidRPr="00805A62" w:rsidRDefault="00000000" w:rsidP="007A47B9">
            <w:pPr>
              <w:widowControl w:val="0"/>
              <w:spacing w:line="360" w:lineRule="auto"/>
              <w:rPr>
                <w:color w:val="000000"/>
              </w:rPr>
              <w:pPrChange w:id="212" w:author="USER" w:date="2022-11-23T19:33:00Z">
                <w:pPr>
                  <w:widowControl w:val="0"/>
                  <w:spacing w:line="240" w:lineRule="auto"/>
                </w:pPr>
              </w:pPrChange>
            </w:pPr>
            <w:r w:rsidRPr="00805A62">
              <w:rPr>
                <w:color w:val="000000"/>
              </w:rPr>
              <w:br/>
            </w:r>
          </w:p>
        </w:tc>
        <w:tc>
          <w:tcPr>
            <w:tcW w:w="2734" w:type="dxa"/>
            <w:shd w:val="clear" w:color="auto" w:fill="auto"/>
            <w:tcMar>
              <w:top w:w="100" w:type="dxa"/>
              <w:left w:w="100" w:type="dxa"/>
              <w:bottom w:w="100" w:type="dxa"/>
              <w:right w:w="100" w:type="dxa"/>
            </w:tcMar>
          </w:tcPr>
          <w:p w14:paraId="2A1D4AEC" w14:textId="77777777" w:rsidR="001A578C" w:rsidRPr="00805A62" w:rsidRDefault="00000000" w:rsidP="007A47B9">
            <w:pPr>
              <w:widowControl w:val="0"/>
              <w:spacing w:line="360" w:lineRule="auto"/>
              <w:rPr>
                <w:color w:val="000000"/>
              </w:rPr>
              <w:pPrChange w:id="213" w:author="USER" w:date="2022-11-23T19:33:00Z">
                <w:pPr>
                  <w:widowControl w:val="0"/>
                  <w:spacing w:line="240" w:lineRule="auto"/>
                </w:pPr>
              </w:pPrChange>
            </w:pPr>
            <w:sdt>
              <w:sdtPr>
                <w:tag w:val="goog_rdk_21"/>
                <w:id w:val="2011481195"/>
              </w:sdtPr>
              <w:sdtContent>
                <w:commentRangeStart w:id="214"/>
              </w:sdtContent>
            </w:sdt>
            <w:r w:rsidRPr="00805A62">
              <w:rPr>
                <w:noProof/>
                <w:color w:val="000000"/>
              </w:rPr>
              <w:drawing>
                <wp:inline distT="0" distB="0" distL="0" distR="0" wp14:anchorId="66E3FE67" wp14:editId="53A39BD8">
                  <wp:extent cx="966470" cy="966470"/>
                  <wp:effectExtent l="0" t="0" r="0" b="0"/>
                  <wp:docPr id="2137554832" name="image50.png"/>
                  <wp:cNvGraphicFramePr/>
                  <a:graphic xmlns:a="http://schemas.openxmlformats.org/drawingml/2006/main">
                    <a:graphicData uri="http://schemas.openxmlformats.org/drawingml/2006/picture">
                      <pic:pic xmlns:pic="http://schemas.openxmlformats.org/drawingml/2006/picture">
                        <pic:nvPicPr>
                          <pic:cNvPr id="2137554832" name="image50.png"/>
                          <pic:cNvPicPr preferRelativeResize="0"/>
                        </pic:nvPicPr>
                        <pic:blipFill>
                          <a:blip r:embed="rId34"/>
                          <a:srcRect/>
                          <a:stretch>
                            <a:fillRect/>
                          </a:stretch>
                        </pic:blipFill>
                        <pic:spPr>
                          <a:xfrm>
                            <a:off x="0" y="0"/>
                            <a:ext cx="966787" cy="966787"/>
                          </a:xfrm>
                          <a:prstGeom prst="rect">
                            <a:avLst/>
                          </a:prstGeom>
                        </pic:spPr>
                      </pic:pic>
                    </a:graphicData>
                  </a:graphic>
                </wp:inline>
              </w:drawing>
            </w:r>
            <w:commentRangeEnd w:id="214"/>
            <w:r w:rsidRPr="00805A62">
              <w:commentReference w:id="214"/>
            </w:r>
          </w:p>
          <w:p w14:paraId="05954614" w14:textId="77777777" w:rsidR="001A578C" w:rsidRPr="00805A62" w:rsidRDefault="00000000" w:rsidP="007A47B9">
            <w:pPr>
              <w:widowControl w:val="0"/>
              <w:spacing w:line="360" w:lineRule="auto"/>
              <w:rPr>
                <w:color w:val="000000"/>
              </w:rPr>
              <w:pPrChange w:id="215" w:author="USER" w:date="2022-11-23T19:33:00Z">
                <w:pPr>
                  <w:widowControl w:val="0"/>
                  <w:spacing w:line="240" w:lineRule="auto"/>
                </w:pPr>
              </w:pPrChange>
            </w:pPr>
            <w:r w:rsidRPr="00805A62">
              <w:rPr>
                <w:b/>
                <w:color w:val="000000"/>
              </w:rPr>
              <w:t xml:space="preserve">Imagen: </w:t>
            </w:r>
            <w:r w:rsidRPr="00805A62">
              <w:rPr>
                <w:color w:val="666666"/>
              </w:rPr>
              <w:t>839317_i8</w:t>
            </w:r>
          </w:p>
        </w:tc>
      </w:tr>
      <w:tr w:rsidR="001A578C" w:rsidRPr="00805A62" w14:paraId="70B2C578" w14:textId="77777777">
        <w:trPr>
          <w:trHeight w:val="420"/>
        </w:trPr>
        <w:tc>
          <w:tcPr>
            <w:tcW w:w="10678" w:type="dxa"/>
            <w:gridSpan w:val="2"/>
            <w:shd w:val="clear" w:color="auto" w:fill="auto"/>
            <w:tcMar>
              <w:top w:w="100" w:type="dxa"/>
              <w:left w:w="100" w:type="dxa"/>
              <w:bottom w:w="100" w:type="dxa"/>
              <w:right w:w="100" w:type="dxa"/>
            </w:tcMar>
          </w:tcPr>
          <w:p w14:paraId="124DEBAD" w14:textId="69E96534" w:rsidR="001A578C" w:rsidRPr="00805A62" w:rsidRDefault="00000000" w:rsidP="007A47B9">
            <w:pPr>
              <w:spacing w:line="360" w:lineRule="auto"/>
              <w:jc w:val="both"/>
              <w:rPr>
                <w:i/>
                <w:color w:val="000000"/>
              </w:rPr>
              <w:pPrChange w:id="216" w:author="USER" w:date="2022-11-23T19:33:00Z">
                <w:pPr>
                  <w:spacing w:line="240" w:lineRule="auto"/>
                  <w:jc w:val="both"/>
                </w:pPr>
              </w:pPrChange>
            </w:pPr>
            <w:r w:rsidRPr="00805A62">
              <w:rPr>
                <w:b/>
                <w:i/>
                <w:color w:val="000000"/>
              </w:rPr>
              <w:t xml:space="preserve">Diodos tipo </w:t>
            </w:r>
            <w:proofErr w:type="spellStart"/>
            <w:r w:rsidRPr="00805A62">
              <w:rPr>
                <w:b/>
                <w:i/>
                <w:color w:val="000000"/>
              </w:rPr>
              <w:t>zener</w:t>
            </w:r>
            <w:proofErr w:type="spellEnd"/>
          </w:p>
          <w:p w14:paraId="52570DEF" w14:textId="186D81AB" w:rsidR="001A578C" w:rsidRPr="00805A62" w:rsidRDefault="00000000" w:rsidP="007A47B9">
            <w:pPr>
              <w:spacing w:line="360" w:lineRule="auto"/>
              <w:jc w:val="both"/>
              <w:rPr>
                <w:color w:val="000000"/>
              </w:rPr>
              <w:pPrChange w:id="217" w:author="USER" w:date="2022-11-23T19:33:00Z">
                <w:pPr>
                  <w:spacing w:line="240" w:lineRule="auto"/>
                  <w:jc w:val="both"/>
                </w:pPr>
              </w:pPrChange>
            </w:pPr>
            <w:r w:rsidRPr="00805A62">
              <w:rPr>
                <w:color w:val="000000"/>
              </w:rPr>
              <w:t>Es un diodo de silicio diseñado para trabajar en zona inversa. Su principal función es, al polarizarse de forma inversa, imponer una tensión constante y casi invariante a variaciones de carga o temperatura. Son parte fundamental de reguladores de tensión</w:t>
            </w:r>
            <w:r w:rsidR="00CB13A6">
              <w:rPr>
                <w:color w:val="000000"/>
              </w:rPr>
              <w:t>,</w:t>
            </w:r>
            <w:r w:rsidRPr="00805A62">
              <w:rPr>
                <w:color w:val="000000"/>
              </w:rPr>
              <w:t xml:space="preserve"> (Llamas, 2020).</w:t>
            </w:r>
          </w:p>
          <w:p w14:paraId="5432F4B8" w14:textId="77777777" w:rsidR="001A578C" w:rsidRPr="00805A62" w:rsidRDefault="00000000" w:rsidP="007A47B9">
            <w:pPr>
              <w:widowControl w:val="0"/>
              <w:spacing w:line="360" w:lineRule="auto"/>
              <w:rPr>
                <w:color w:val="000000"/>
              </w:rPr>
              <w:pPrChange w:id="218" w:author="USER" w:date="2022-11-23T19:33:00Z">
                <w:pPr>
                  <w:widowControl w:val="0"/>
                  <w:spacing w:line="240" w:lineRule="auto"/>
                </w:pPr>
              </w:pPrChange>
            </w:pPr>
            <w:r w:rsidRPr="00805A62">
              <w:rPr>
                <w:color w:val="000000"/>
              </w:rPr>
              <w:br/>
            </w:r>
          </w:p>
        </w:tc>
        <w:tc>
          <w:tcPr>
            <w:tcW w:w="2734" w:type="dxa"/>
            <w:shd w:val="clear" w:color="auto" w:fill="auto"/>
            <w:tcMar>
              <w:top w:w="100" w:type="dxa"/>
              <w:left w:w="100" w:type="dxa"/>
              <w:bottom w:w="100" w:type="dxa"/>
              <w:right w:w="100" w:type="dxa"/>
            </w:tcMar>
          </w:tcPr>
          <w:p w14:paraId="41E327C3" w14:textId="77777777" w:rsidR="001A578C" w:rsidRPr="00805A62" w:rsidRDefault="00000000" w:rsidP="007A47B9">
            <w:pPr>
              <w:widowControl w:val="0"/>
              <w:spacing w:line="360" w:lineRule="auto"/>
              <w:rPr>
                <w:color w:val="000000"/>
              </w:rPr>
              <w:pPrChange w:id="219" w:author="USER" w:date="2022-11-23T19:33:00Z">
                <w:pPr>
                  <w:widowControl w:val="0"/>
                  <w:spacing w:line="240" w:lineRule="auto"/>
                </w:pPr>
              </w:pPrChange>
            </w:pPr>
            <w:sdt>
              <w:sdtPr>
                <w:tag w:val="goog_rdk_22"/>
                <w:id w:val="-1658762335"/>
              </w:sdtPr>
              <w:sdtContent>
                <w:commentRangeStart w:id="220"/>
              </w:sdtContent>
            </w:sdt>
            <w:r w:rsidRPr="00805A62">
              <w:rPr>
                <w:noProof/>
                <w:color w:val="000000"/>
              </w:rPr>
              <w:drawing>
                <wp:inline distT="0" distB="0" distL="0" distR="0" wp14:anchorId="469E92EC" wp14:editId="4C773F53">
                  <wp:extent cx="954405" cy="954405"/>
                  <wp:effectExtent l="0" t="0" r="0" b="0"/>
                  <wp:docPr id="2137554833" name="image56.png"/>
                  <wp:cNvGraphicFramePr/>
                  <a:graphic xmlns:a="http://schemas.openxmlformats.org/drawingml/2006/main">
                    <a:graphicData uri="http://schemas.openxmlformats.org/drawingml/2006/picture">
                      <pic:pic xmlns:pic="http://schemas.openxmlformats.org/drawingml/2006/picture">
                        <pic:nvPicPr>
                          <pic:cNvPr id="2137554833" name="image56.png"/>
                          <pic:cNvPicPr preferRelativeResize="0"/>
                        </pic:nvPicPr>
                        <pic:blipFill>
                          <a:blip r:embed="rId35"/>
                          <a:srcRect/>
                          <a:stretch>
                            <a:fillRect/>
                          </a:stretch>
                        </pic:blipFill>
                        <pic:spPr>
                          <a:xfrm>
                            <a:off x="0" y="0"/>
                            <a:ext cx="954881" cy="954881"/>
                          </a:xfrm>
                          <a:prstGeom prst="rect">
                            <a:avLst/>
                          </a:prstGeom>
                        </pic:spPr>
                      </pic:pic>
                    </a:graphicData>
                  </a:graphic>
                </wp:inline>
              </w:drawing>
            </w:r>
            <w:commentRangeEnd w:id="220"/>
            <w:r w:rsidRPr="00805A62">
              <w:commentReference w:id="220"/>
            </w:r>
          </w:p>
          <w:p w14:paraId="3EB63F9A" w14:textId="77777777" w:rsidR="001A578C" w:rsidRPr="00805A62" w:rsidRDefault="00000000" w:rsidP="007A47B9">
            <w:pPr>
              <w:widowControl w:val="0"/>
              <w:spacing w:line="360" w:lineRule="auto"/>
              <w:rPr>
                <w:color w:val="000000"/>
              </w:rPr>
              <w:pPrChange w:id="221" w:author="USER" w:date="2022-11-23T19:33:00Z">
                <w:pPr>
                  <w:widowControl w:val="0"/>
                  <w:spacing w:line="240" w:lineRule="auto"/>
                </w:pPr>
              </w:pPrChange>
            </w:pPr>
            <w:r w:rsidRPr="00805A62">
              <w:rPr>
                <w:b/>
                <w:color w:val="000000"/>
              </w:rPr>
              <w:t xml:space="preserve">Imagen: </w:t>
            </w:r>
            <w:r w:rsidRPr="00805A62">
              <w:rPr>
                <w:color w:val="666666"/>
              </w:rPr>
              <w:t>839317_i9</w:t>
            </w:r>
          </w:p>
        </w:tc>
      </w:tr>
      <w:tr w:rsidR="001A578C" w:rsidRPr="00805A62" w14:paraId="654EF88F" w14:textId="77777777">
        <w:trPr>
          <w:trHeight w:val="420"/>
        </w:trPr>
        <w:tc>
          <w:tcPr>
            <w:tcW w:w="10678" w:type="dxa"/>
            <w:gridSpan w:val="2"/>
            <w:shd w:val="clear" w:color="auto" w:fill="auto"/>
            <w:tcMar>
              <w:top w:w="100" w:type="dxa"/>
              <w:left w:w="100" w:type="dxa"/>
              <w:bottom w:w="100" w:type="dxa"/>
              <w:right w:w="100" w:type="dxa"/>
            </w:tcMar>
          </w:tcPr>
          <w:p w14:paraId="154E7439" w14:textId="77777777" w:rsidR="001A578C" w:rsidRPr="00805A62" w:rsidRDefault="00000000" w:rsidP="007A47B9">
            <w:pPr>
              <w:spacing w:line="360" w:lineRule="auto"/>
              <w:jc w:val="both"/>
              <w:rPr>
                <w:i/>
                <w:color w:val="000000"/>
              </w:rPr>
              <w:pPrChange w:id="222" w:author="USER" w:date="2022-11-23T19:33:00Z">
                <w:pPr>
                  <w:spacing w:line="240" w:lineRule="auto"/>
                  <w:jc w:val="both"/>
                </w:pPr>
              </w:pPrChange>
            </w:pPr>
            <w:r w:rsidRPr="00805A62">
              <w:rPr>
                <w:b/>
                <w:i/>
                <w:color w:val="000000"/>
              </w:rPr>
              <w:t>Diodos Schottky</w:t>
            </w:r>
          </w:p>
          <w:p w14:paraId="7DCD6A46" w14:textId="3E81751B" w:rsidR="001A578C" w:rsidRPr="00805A62" w:rsidRDefault="00000000" w:rsidP="007A47B9">
            <w:pPr>
              <w:spacing w:line="360" w:lineRule="auto"/>
              <w:jc w:val="both"/>
              <w:rPr>
                <w:color w:val="000000"/>
              </w:rPr>
              <w:pPrChange w:id="223" w:author="USER" w:date="2022-11-23T19:33:00Z">
                <w:pPr>
                  <w:spacing w:line="240" w:lineRule="auto"/>
                  <w:jc w:val="both"/>
                </w:pPr>
              </w:pPrChange>
            </w:pPr>
            <w:r w:rsidRPr="00805A62">
              <w:rPr>
                <w:color w:val="000000"/>
              </w:rPr>
              <w:t>Diodos que sustituyen la unión de semiconductores P-N por una unión semiconductor metal. Su función principal es proporcionar una velocidad de conmutación rápida, y una menor caída de tensión. Como desventaja, tienen una menor capacidad de conducción de corriente, y soportan menores tensiones en inverso. (Llamas, 2020).</w:t>
            </w:r>
          </w:p>
        </w:tc>
        <w:tc>
          <w:tcPr>
            <w:tcW w:w="2734" w:type="dxa"/>
            <w:shd w:val="clear" w:color="auto" w:fill="auto"/>
            <w:tcMar>
              <w:top w:w="100" w:type="dxa"/>
              <w:left w:w="100" w:type="dxa"/>
              <w:bottom w:w="100" w:type="dxa"/>
              <w:right w:w="100" w:type="dxa"/>
            </w:tcMar>
          </w:tcPr>
          <w:p w14:paraId="6F59031D" w14:textId="77777777" w:rsidR="001A578C" w:rsidRPr="00805A62" w:rsidRDefault="00000000" w:rsidP="007A47B9">
            <w:pPr>
              <w:spacing w:line="360" w:lineRule="auto"/>
              <w:rPr>
                <w:color w:val="000000"/>
              </w:rPr>
              <w:pPrChange w:id="224" w:author="USER" w:date="2022-11-23T19:33:00Z">
                <w:pPr>
                  <w:spacing w:line="240" w:lineRule="auto"/>
                </w:pPr>
              </w:pPrChange>
            </w:pPr>
            <w:sdt>
              <w:sdtPr>
                <w:tag w:val="goog_rdk_23"/>
                <w:id w:val="-1044365080"/>
              </w:sdtPr>
              <w:sdtContent>
                <w:commentRangeStart w:id="225"/>
              </w:sdtContent>
            </w:sdt>
            <w:r w:rsidRPr="00805A62">
              <w:rPr>
                <w:noProof/>
                <w:color w:val="000000"/>
              </w:rPr>
              <w:drawing>
                <wp:inline distT="0" distB="0" distL="0" distR="0" wp14:anchorId="15C539F5" wp14:editId="4A4D2792">
                  <wp:extent cx="1097280" cy="1097280"/>
                  <wp:effectExtent l="0" t="0" r="0" b="0"/>
                  <wp:docPr id="2137554834" name="image57.png"/>
                  <wp:cNvGraphicFramePr/>
                  <a:graphic xmlns:a="http://schemas.openxmlformats.org/drawingml/2006/main">
                    <a:graphicData uri="http://schemas.openxmlformats.org/drawingml/2006/picture">
                      <pic:pic xmlns:pic="http://schemas.openxmlformats.org/drawingml/2006/picture">
                        <pic:nvPicPr>
                          <pic:cNvPr id="2137554834" name="image57.png"/>
                          <pic:cNvPicPr preferRelativeResize="0"/>
                        </pic:nvPicPr>
                        <pic:blipFill>
                          <a:blip r:embed="rId36"/>
                          <a:srcRect/>
                          <a:stretch>
                            <a:fillRect/>
                          </a:stretch>
                        </pic:blipFill>
                        <pic:spPr>
                          <a:xfrm>
                            <a:off x="0" y="0"/>
                            <a:ext cx="1097756" cy="1097756"/>
                          </a:xfrm>
                          <a:prstGeom prst="rect">
                            <a:avLst/>
                          </a:prstGeom>
                        </pic:spPr>
                      </pic:pic>
                    </a:graphicData>
                  </a:graphic>
                </wp:inline>
              </w:drawing>
            </w:r>
            <w:commentRangeEnd w:id="225"/>
            <w:r w:rsidRPr="00805A62">
              <w:commentReference w:id="225"/>
            </w:r>
          </w:p>
          <w:p w14:paraId="654A0FDA" w14:textId="77777777" w:rsidR="001A578C" w:rsidRPr="00805A62" w:rsidRDefault="00000000" w:rsidP="007A47B9">
            <w:pPr>
              <w:widowControl w:val="0"/>
              <w:spacing w:line="360" w:lineRule="auto"/>
              <w:rPr>
                <w:color w:val="000000"/>
              </w:rPr>
              <w:pPrChange w:id="226" w:author="USER" w:date="2022-11-23T19:33:00Z">
                <w:pPr>
                  <w:widowControl w:val="0"/>
                  <w:spacing w:line="240" w:lineRule="auto"/>
                </w:pPr>
              </w:pPrChange>
            </w:pPr>
            <w:r w:rsidRPr="00805A62">
              <w:rPr>
                <w:b/>
                <w:color w:val="000000"/>
              </w:rPr>
              <w:t xml:space="preserve">Imagen: </w:t>
            </w:r>
            <w:r w:rsidRPr="00805A62">
              <w:rPr>
                <w:color w:val="666666"/>
              </w:rPr>
              <w:t>839317_i10</w:t>
            </w:r>
          </w:p>
        </w:tc>
      </w:tr>
      <w:tr w:rsidR="001A578C" w:rsidRPr="00805A62" w14:paraId="7C75C1D9" w14:textId="77777777">
        <w:trPr>
          <w:trHeight w:val="420"/>
        </w:trPr>
        <w:tc>
          <w:tcPr>
            <w:tcW w:w="10678" w:type="dxa"/>
            <w:gridSpan w:val="2"/>
            <w:shd w:val="clear" w:color="auto" w:fill="auto"/>
            <w:tcMar>
              <w:top w:w="100" w:type="dxa"/>
              <w:left w:w="100" w:type="dxa"/>
              <w:bottom w:w="100" w:type="dxa"/>
              <w:right w:w="100" w:type="dxa"/>
            </w:tcMar>
          </w:tcPr>
          <w:p w14:paraId="21A2620A" w14:textId="77777777" w:rsidR="001A578C" w:rsidRPr="00805A62" w:rsidRDefault="00000000" w:rsidP="007A47B9">
            <w:pPr>
              <w:spacing w:line="360" w:lineRule="auto"/>
              <w:jc w:val="both"/>
              <w:rPr>
                <w:color w:val="000000"/>
              </w:rPr>
              <w:pPrChange w:id="227" w:author="USER" w:date="2022-11-23T19:33:00Z">
                <w:pPr>
                  <w:spacing w:line="240" w:lineRule="auto"/>
                  <w:jc w:val="both"/>
                </w:pPr>
              </w:pPrChange>
            </w:pPr>
            <w:r w:rsidRPr="00805A62">
              <w:rPr>
                <w:b/>
                <w:i/>
                <w:color w:val="000000"/>
              </w:rPr>
              <w:lastRenderedPageBreak/>
              <w:t>Led</w:t>
            </w:r>
          </w:p>
          <w:p w14:paraId="6D97D62C" w14:textId="352B7B8B" w:rsidR="001A578C" w:rsidRPr="00805A62" w:rsidRDefault="00000000" w:rsidP="007A47B9">
            <w:pPr>
              <w:spacing w:line="360" w:lineRule="auto"/>
              <w:jc w:val="both"/>
              <w:rPr>
                <w:color w:val="000000"/>
              </w:rPr>
              <w:pPrChange w:id="228" w:author="USER" w:date="2022-11-23T19:33:00Z">
                <w:pPr>
                  <w:spacing w:line="240" w:lineRule="auto"/>
                  <w:jc w:val="both"/>
                </w:pPr>
              </w:pPrChange>
            </w:pPr>
            <w:r w:rsidRPr="00805A62">
              <w:rPr>
                <w:color w:val="000000"/>
              </w:rPr>
              <w:t>Se conoce también como diodo emisor de luz (</w:t>
            </w:r>
            <w:r w:rsidRPr="00805A62">
              <w:rPr>
                <w:i/>
                <w:color w:val="000000"/>
              </w:rPr>
              <w:t xml:space="preserve">Light </w:t>
            </w:r>
            <w:proofErr w:type="spellStart"/>
            <w:r w:rsidRPr="00805A62">
              <w:rPr>
                <w:i/>
                <w:color w:val="000000"/>
              </w:rPr>
              <w:t>Emitting</w:t>
            </w:r>
            <w:proofErr w:type="spellEnd"/>
            <w:r w:rsidRPr="00805A62">
              <w:rPr>
                <w:i/>
                <w:color w:val="000000"/>
              </w:rPr>
              <w:t xml:space="preserve"> </w:t>
            </w:r>
            <w:proofErr w:type="spellStart"/>
            <w:r w:rsidRPr="00805A62">
              <w:rPr>
                <w:i/>
                <w:color w:val="000000"/>
              </w:rPr>
              <w:t>Diode</w:t>
            </w:r>
            <w:proofErr w:type="spellEnd"/>
            <w:r w:rsidRPr="00805A62">
              <w:rPr>
                <w:color w:val="000000"/>
              </w:rPr>
              <w:t>), es un diodo en que el cambio de estado de los electrones se emplea para emitir luz. Los hay de distintos tamaños y colores, y están determinados por la caída de tensión para la que han sido diseñados</w:t>
            </w:r>
            <w:r w:rsidR="00CB13A6">
              <w:rPr>
                <w:color w:val="000000"/>
              </w:rPr>
              <w:t>,</w:t>
            </w:r>
            <w:r w:rsidRPr="00805A62">
              <w:rPr>
                <w:color w:val="000000"/>
              </w:rPr>
              <w:t xml:space="preserve"> (Llamas, 2020).</w:t>
            </w:r>
          </w:p>
        </w:tc>
        <w:tc>
          <w:tcPr>
            <w:tcW w:w="2734" w:type="dxa"/>
            <w:shd w:val="clear" w:color="auto" w:fill="auto"/>
            <w:tcMar>
              <w:top w:w="100" w:type="dxa"/>
              <w:left w:w="100" w:type="dxa"/>
              <w:bottom w:w="100" w:type="dxa"/>
              <w:right w:w="100" w:type="dxa"/>
            </w:tcMar>
          </w:tcPr>
          <w:p w14:paraId="279E50B5" w14:textId="77777777" w:rsidR="001A578C" w:rsidRPr="00805A62" w:rsidRDefault="00000000" w:rsidP="007A47B9">
            <w:pPr>
              <w:spacing w:line="360" w:lineRule="auto"/>
              <w:rPr>
                <w:color w:val="000000"/>
              </w:rPr>
              <w:pPrChange w:id="229" w:author="USER" w:date="2022-11-23T19:33:00Z">
                <w:pPr>
                  <w:spacing w:line="240" w:lineRule="auto"/>
                </w:pPr>
              </w:pPrChange>
            </w:pPr>
            <w:sdt>
              <w:sdtPr>
                <w:tag w:val="goog_rdk_24"/>
                <w:id w:val="-706716674"/>
              </w:sdtPr>
              <w:sdtContent>
                <w:commentRangeStart w:id="230"/>
              </w:sdtContent>
            </w:sdt>
            <w:r w:rsidRPr="00805A62">
              <w:rPr>
                <w:noProof/>
                <w:color w:val="000000"/>
              </w:rPr>
              <w:drawing>
                <wp:inline distT="0" distB="0" distL="0" distR="0" wp14:anchorId="0CF3F564" wp14:editId="0619BFA5">
                  <wp:extent cx="1097280" cy="1097280"/>
                  <wp:effectExtent l="0" t="0" r="0" b="0"/>
                  <wp:docPr id="2137554835" name="image59.png"/>
                  <wp:cNvGraphicFramePr/>
                  <a:graphic xmlns:a="http://schemas.openxmlformats.org/drawingml/2006/main">
                    <a:graphicData uri="http://schemas.openxmlformats.org/drawingml/2006/picture">
                      <pic:pic xmlns:pic="http://schemas.openxmlformats.org/drawingml/2006/picture">
                        <pic:nvPicPr>
                          <pic:cNvPr id="2137554835" name="image59.png"/>
                          <pic:cNvPicPr preferRelativeResize="0"/>
                        </pic:nvPicPr>
                        <pic:blipFill>
                          <a:blip r:embed="rId37"/>
                          <a:srcRect/>
                          <a:stretch>
                            <a:fillRect/>
                          </a:stretch>
                        </pic:blipFill>
                        <pic:spPr>
                          <a:xfrm>
                            <a:off x="0" y="0"/>
                            <a:ext cx="1097756" cy="1097756"/>
                          </a:xfrm>
                          <a:prstGeom prst="rect">
                            <a:avLst/>
                          </a:prstGeom>
                        </pic:spPr>
                      </pic:pic>
                    </a:graphicData>
                  </a:graphic>
                </wp:inline>
              </w:drawing>
            </w:r>
            <w:commentRangeEnd w:id="230"/>
            <w:r w:rsidRPr="00805A62">
              <w:commentReference w:id="230"/>
            </w:r>
          </w:p>
          <w:p w14:paraId="0E981BF8" w14:textId="77777777" w:rsidR="001A578C" w:rsidRPr="00805A62" w:rsidRDefault="00000000" w:rsidP="007A47B9">
            <w:pPr>
              <w:widowControl w:val="0"/>
              <w:spacing w:line="360" w:lineRule="auto"/>
              <w:rPr>
                <w:color w:val="000000"/>
              </w:rPr>
              <w:pPrChange w:id="231" w:author="USER" w:date="2022-11-23T19:33:00Z">
                <w:pPr>
                  <w:widowControl w:val="0"/>
                  <w:spacing w:line="240" w:lineRule="auto"/>
                </w:pPr>
              </w:pPrChange>
            </w:pPr>
            <w:r w:rsidRPr="00805A62">
              <w:rPr>
                <w:b/>
                <w:color w:val="000000"/>
              </w:rPr>
              <w:t xml:space="preserve">Imagen: </w:t>
            </w:r>
            <w:r w:rsidRPr="00805A62">
              <w:rPr>
                <w:color w:val="666666"/>
              </w:rPr>
              <w:t>839317_i11</w:t>
            </w:r>
          </w:p>
        </w:tc>
      </w:tr>
      <w:tr w:rsidR="001A578C" w:rsidRPr="00805A62" w14:paraId="4F4F293F" w14:textId="77777777">
        <w:trPr>
          <w:trHeight w:val="420"/>
        </w:trPr>
        <w:tc>
          <w:tcPr>
            <w:tcW w:w="10678" w:type="dxa"/>
            <w:gridSpan w:val="2"/>
            <w:shd w:val="clear" w:color="auto" w:fill="auto"/>
            <w:tcMar>
              <w:top w:w="100" w:type="dxa"/>
              <w:left w:w="100" w:type="dxa"/>
              <w:bottom w:w="100" w:type="dxa"/>
              <w:right w:w="100" w:type="dxa"/>
            </w:tcMar>
          </w:tcPr>
          <w:p w14:paraId="4C9A89FB" w14:textId="77777777" w:rsidR="001A578C" w:rsidRPr="00805A62" w:rsidRDefault="00000000" w:rsidP="007A47B9">
            <w:pPr>
              <w:spacing w:line="360" w:lineRule="auto"/>
              <w:jc w:val="both"/>
              <w:rPr>
                <w:color w:val="000000"/>
              </w:rPr>
              <w:pPrChange w:id="232" w:author="USER" w:date="2022-11-23T19:33:00Z">
                <w:pPr>
                  <w:spacing w:line="240" w:lineRule="auto"/>
                  <w:jc w:val="both"/>
                </w:pPr>
              </w:pPrChange>
            </w:pPr>
            <w:r w:rsidRPr="00805A62">
              <w:rPr>
                <w:b/>
                <w:i/>
                <w:color w:val="000000"/>
              </w:rPr>
              <w:t>Varistor</w:t>
            </w:r>
          </w:p>
          <w:p w14:paraId="5FAC4E9A" w14:textId="00B2C465" w:rsidR="001A578C" w:rsidRPr="00805A62" w:rsidRDefault="00000000" w:rsidP="007A47B9">
            <w:pPr>
              <w:spacing w:line="360" w:lineRule="auto"/>
              <w:jc w:val="both"/>
              <w:rPr>
                <w:color w:val="000000"/>
              </w:rPr>
              <w:pPrChange w:id="233" w:author="USER" w:date="2022-11-23T19:33:00Z">
                <w:pPr>
                  <w:spacing w:line="240" w:lineRule="auto"/>
                  <w:jc w:val="both"/>
                </w:pPr>
              </w:pPrChange>
            </w:pPr>
            <w:r w:rsidRPr="00805A62">
              <w:rPr>
                <w:color w:val="000000"/>
              </w:rPr>
              <w:t>Un varistor (</w:t>
            </w:r>
            <w:r w:rsidRPr="00805A62">
              <w:rPr>
                <w:i/>
                <w:iCs/>
                <w:color w:val="000000"/>
              </w:rPr>
              <w:t>variable resistor</w:t>
            </w:r>
            <w:r w:rsidRPr="00805A62">
              <w:rPr>
                <w:color w:val="000000"/>
              </w:rPr>
              <w:t>) es un elemento electrónico cuya resistencia se reduce una vez se incrementa el voltaje que se le aplica. Generalmente son empleados como limitadores de picos de tensión. Su confiabilidad se ve reducida ya que tienden a degradarse</w:t>
            </w:r>
            <w:r w:rsidR="00CB13A6">
              <w:rPr>
                <w:color w:val="000000"/>
              </w:rPr>
              <w:t>,</w:t>
            </w:r>
            <w:r w:rsidRPr="00805A62">
              <w:rPr>
                <w:color w:val="000000"/>
              </w:rPr>
              <w:t xml:space="preserve"> (Llamas, 2020).</w:t>
            </w:r>
          </w:p>
        </w:tc>
        <w:tc>
          <w:tcPr>
            <w:tcW w:w="2734" w:type="dxa"/>
            <w:shd w:val="clear" w:color="auto" w:fill="auto"/>
            <w:tcMar>
              <w:top w:w="100" w:type="dxa"/>
              <w:left w:w="100" w:type="dxa"/>
              <w:bottom w:w="100" w:type="dxa"/>
              <w:right w:w="100" w:type="dxa"/>
            </w:tcMar>
          </w:tcPr>
          <w:p w14:paraId="5710B078" w14:textId="77777777" w:rsidR="001A578C" w:rsidRPr="00805A62" w:rsidRDefault="00000000" w:rsidP="007A47B9">
            <w:pPr>
              <w:spacing w:line="360" w:lineRule="auto"/>
              <w:rPr>
                <w:color w:val="000000"/>
              </w:rPr>
              <w:pPrChange w:id="234" w:author="USER" w:date="2022-11-23T19:33:00Z">
                <w:pPr>
                  <w:spacing w:line="240" w:lineRule="auto"/>
                </w:pPr>
              </w:pPrChange>
            </w:pPr>
            <w:sdt>
              <w:sdtPr>
                <w:tag w:val="goog_rdk_25"/>
                <w:id w:val="-999808510"/>
              </w:sdtPr>
              <w:sdtContent>
                <w:commentRangeStart w:id="235"/>
              </w:sdtContent>
            </w:sdt>
            <w:r w:rsidRPr="00805A62">
              <w:rPr>
                <w:noProof/>
                <w:color w:val="000000"/>
              </w:rPr>
              <w:drawing>
                <wp:inline distT="0" distB="0" distL="0" distR="0" wp14:anchorId="24D9C6E7" wp14:editId="51B05AF7">
                  <wp:extent cx="1109345" cy="1109345"/>
                  <wp:effectExtent l="0" t="0" r="0" b="0"/>
                  <wp:docPr id="2137554836" name="image51.png"/>
                  <wp:cNvGraphicFramePr/>
                  <a:graphic xmlns:a="http://schemas.openxmlformats.org/drawingml/2006/main">
                    <a:graphicData uri="http://schemas.openxmlformats.org/drawingml/2006/picture">
                      <pic:pic xmlns:pic="http://schemas.openxmlformats.org/drawingml/2006/picture">
                        <pic:nvPicPr>
                          <pic:cNvPr id="2137554836" name="image51.png"/>
                          <pic:cNvPicPr preferRelativeResize="0"/>
                        </pic:nvPicPr>
                        <pic:blipFill>
                          <a:blip r:embed="rId38"/>
                          <a:srcRect/>
                          <a:stretch>
                            <a:fillRect/>
                          </a:stretch>
                        </pic:blipFill>
                        <pic:spPr>
                          <a:xfrm>
                            <a:off x="0" y="0"/>
                            <a:ext cx="1109662" cy="1109662"/>
                          </a:xfrm>
                          <a:prstGeom prst="rect">
                            <a:avLst/>
                          </a:prstGeom>
                        </pic:spPr>
                      </pic:pic>
                    </a:graphicData>
                  </a:graphic>
                </wp:inline>
              </w:drawing>
            </w:r>
            <w:commentRangeEnd w:id="235"/>
            <w:r w:rsidRPr="00805A62">
              <w:commentReference w:id="235"/>
            </w:r>
          </w:p>
          <w:p w14:paraId="07AB3CFB" w14:textId="77777777" w:rsidR="001A578C" w:rsidRPr="00805A62" w:rsidRDefault="00000000" w:rsidP="007A47B9">
            <w:pPr>
              <w:widowControl w:val="0"/>
              <w:spacing w:line="360" w:lineRule="auto"/>
              <w:rPr>
                <w:color w:val="000000"/>
              </w:rPr>
              <w:pPrChange w:id="236" w:author="USER" w:date="2022-11-23T19:33:00Z">
                <w:pPr>
                  <w:widowControl w:val="0"/>
                  <w:spacing w:line="240" w:lineRule="auto"/>
                </w:pPr>
              </w:pPrChange>
            </w:pPr>
            <w:r w:rsidRPr="00805A62">
              <w:rPr>
                <w:b/>
                <w:color w:val="000000"/>
              </w:rPr>
              <w:t xml:space="preserve">Imagen: </w:t>
            </w:r>
            <w:r w:rsidRPr="00805A62">
              <w:rPr>
                <w:color w:val="666666"/>
              </w:rPr>
              <w:t>839317_i12</w:t>
            </w:r>
          </w:p>
        </w:tc>
      </w:tr>
      <w:tr w:rsidR="001A578C" w:rsidRPr="00805A62" w14:paraId="79B230BE" w14:textId="77777777">
        <w:trPr>
          <w:trHeight w:val="420"/>
        </w:trPr>
        <w:tc>
          <w:tcPr>
            <w:tcW w:w="10678" w:type="dxa"/>
            <w:gridSpan w:val="2"/>
            <w:shd w:val="clear" w:color="auto" w:fill="auto"/>
            <w:tcMar>
              <w:top w:w="100" w:type="dxa"/>
              <w:left w:w="100" w:type="dxa"/>
              <w:bottom w:w="100" w:type="dxa"/>
              <w:right w:w="100" w:type="dxa"/>
            </w:tcMar>
          </w:tcPr>
          <w:p w14:paraId="2AEE3B57" w14:textId="77777777" w:rsidR="001A578C" w:rsidRPr="00805A62" w:rsidRDefault="00000000" w:rsidP="007A47B9">
            <w:pPr>
              <w:spacing w:line="360" w:lineRule="auto"/>
              <w:jc w:val="both"/>
              <w:rPr>
                <w:iCs/>
                <w:color w:val="000000"/>
              </w:rPr>
              <w:pPrChange w:id="237" w:author="USER" w:date="2022-11-23T19:33:00Z">
                <w:pPr>
                  <w:spacing w:line="240" w:lineRule="auto"/>
                  <w:jc w:val="both"/>
                </w:pPr>
              </w:pPrChange>
            </w:pPr>
            <w:r w:rsidRPr="00805A62">
              <w:rPr>
                <w:b/>
                <w:iCs/>
                <w:color w:val="000000"/>
              </w:rPr>
              <w:t>Cristales</w:t>
            </w:r>
          </w:p>
          <w:p w14:paraId="10675033" w14:textId="63E3BB07" w:rsidR="001A578C" w:rsidRPr="00805A62" w:rsidRDefault="00000000" w:rsidP="007A47B9">
            <w:pPr>
              <w:spacing w:line="360" w:lineRule="auto"/>
              <w:jc w:val="both"/>
              <w:rPr>
                <w:color w:val="000000"/>
              </w:rPr>
              <w:pPrChange w:id="238" w:author="USER" w:date="2022-11-23T19:33:00Z">
                <w:pPr>
                  <w:spacing w:line="240" w:lineRule="auto"/>
                  <w:jc w:val="both"/>
                </w:pPr>
              </w:pPrChange>
            </w:pPr>
            <w:r w:rsidRPr="00805A62">
              <w:rPr>
                <w:color w:val="000000"/>
              </w:rPr>
              <w:t xml:space="preserve">Los cristales o resonadores sirven para producir frecuencias, que después se emplean </w:t>
            </w:r>
            <w:r w:rsidR="00CB13A6">
              <w:rPr>
                <w:color w:val="000000"/>
              </w:rPr>
              <w:t xml:space="preserve">en </w:t>
            </w:r>
            <w:r w:rsidRPr="00805A62">
              <w:rPr>
                <w:color w:val="000000"/>
              </w:rPr>
              <w:t>lo</w:t>
            </w:r>
            <w:r w:rsidR="00CB13A6">
              <w:rPr>
                <w:color w:val="000000"/>
              </w:rPr>
              <w:t>s</w:t>
            </w:r>
            <w:r w:rsidRPr="00805A62">
              <w:rPr>
                <w:color w:val="000000"/>
              </w:rPr>
              <w:t xml:space="preserve"> demás de dispositivos como procesadores. Se encuentran entre 3.2 MHz y 400 MHz</w:t>
            </w:r>
            <w:r w:rsidR="00CB13A6">
              <w:rPr>
                <w:color w:val="000000"/>
              </w:rPr>
              <w:t>,</w:t>
            </w:r>
            <w:r w:rsidRPr="00805A62">
              <w:rPr>
                <w:color w:val="000000"/>
              </w:rPr>
              <w:t xml:space="preserve"> (Llamas, 2020).</w:t>
            </w:r>
          </w:p>
        </w:tc>
        <w:tc>
          <w:tcPr>
            <w:tcW w:w="2734" w:type="dxa"/>
            <w:shd w:val="clear" w:color="auto" w:fill="auto"/>
            <w:tcMar>
              <w:top w:w="100" w:type="dxa"/>
              <w:left w:w="100" w:type="dxa"/>
              <w:bottom w:w="100" w:type="dxa"/>
              <w:right w:w="100" w:type="dxa"/>
            </w:tcMar>
          </w:tcPr>
          <w:p w14:paraId="499F81BE" w14:textId="77777777" w:rsidR="001A578C" w:rsidRPr="00805A62" w:rsidRDefault="00000000" w:rsidP="007A47B9">
            <w:pPr>
              <w:spacing w:line="360" w:lineRule="auto"/>
              <w:rPr>
                <w:color w:val="000000"/>
              </w:rPr>
              <w:pPrChange w:id="239" w:author="USER" w:date="2022-11-23T19:33:00Z">
                <w:pPr>
                  <w:spacing w:line="240" w:lineRule="auto"/>
                </w:pPr>
              </w:pPrChange>
            </w:pPr>
            <w:sdt>
              <w:sdtPr>
                <w:tag w:val="goog_rdk_26"/>
                <w:id w:val="485283902"/>
              </w:sdtPr>
              <w:sdtContent>
                <w:commentRangeStart w:id="240"/>
              </w:sdtContent>
            </w:sdt>
            <w:r w:rsidRPr="00805A62">
              <w:rPr>
                <w:noProof/>
                <w:color w:val="000000"/>
              </w:rPr>
              <w:drawing>
                <wp:inline distT="0" distB="0" distL="0" distR="0" wp14:anchorId="759EA7C5" wp14:editId="62971BF0">
                  <wp:extent cx="978535" cy="978535"/>
                  <wp:effectExtent l="0" t="0" r="0" b="0"/>
                  <wp:docPr id="2137554837" name="image60.png"/>
                  <wp:cNvGraphicFramePr/>
                  <a:graphic xmlns:a="http://schemas.openxmlformats.org/drawingml/2006/main">
                    <a:graphicData uri="http://schemas.openxmlformats.org/drawingml/2006/picture">
                      <pic:pic xmlns:pic="http://schemas.openxmlformats.org/drawingml/2006/picture">
                        <pic:nvPicPr>
                          <pic:cNvPr id="2137554837" name="image60.png"/>
                          <pic:cNvPicPr preferRelativeResize="0"/>
                        </pic:nvPicPr>
                        <pic:blipFill>
                          <a:blip r:embed="rId39"/>
                          <a:srcRect/>
                          <a:stretch>
                            <a:fillRect/>
                          </a:stretch>
                        </pic:blipFill>
                        <pic:spPr>
                          <a:xfrm>
                            <a:off x="0" y="0"/>
                            <a:ext cx="978694" cy="978694"/>
                          </a:xfrm>
                          <a:prstGeom prst="rect">
                            <a:avLst/>
                          </a:prstGeom>
                        </pic:spPr>
                      </pic:pic>
                    </a:graphicData>
                  </a:graphic>
                </wp:inline>
              </w:drawing>
            </w:r>
            <w:commentRangeEnd w:id="240"/>
            <w:r w:rsidRPr="00805A62">
              <w:commentReference w:id="240"/>
            </w:r>
          </w:p>
          <w:p w14:paraId="6D0F2959" w14:textId="77777777" w:rsidR="001A578C" w:rsidRPr="00805A62" w:rsidRDefault="00000000" w:rsidP="007A47B9">
            <w:pPr>
              <w:widowControl w:val="0"/>
              <w:spacing w:line="360" w:lineRule="auto"/>
              <w:rPr>
                <w:color w:val="000000"/>
              </w:rPr>
              <w:pPrChange w:id="241" w:author="USER" w:date="2022-11-23T19:33:00Z">
                <w:pPr>
                  <w:widowControl w:val="0"/>
                  <w:spacing w:line="240" w:lineRule="auto"/>
                </w:pPr>
              </w:pPrChange>
            </w:pPr>
            <w:r w:rsidRPr="00805A62">
              <w:rPr>
                <w:b/>
                <w:color w:val="000000"/>
              </w:rPr>
              <w:t xml:space="preserve">Imagen: </w:t>
            </w:r>
            <w:r w:rsidRPr="00805A62">
              <w:rPr>
                <w:color w:val="666666"/>
              </w:rPr>
              <w:t>839317_i13</w:t>
            </w:r>
          </w:p>
        </w:tc>
      </w:tr>
      <w:tr w:rsidR="001A578C" w:rsidRPr="00805A62" w14:paraId="0C222CA9" w14:textId="77777777">
        <w:trPr>
          <w:trHeight w:val="420"/>
        </w:trPr>
        <w:tc>
          <w:tcPr>
            <w:tcW w:w="10678" w:type="dxa"/>
            <w:gridSpan w:val="2"/>
            <w:shd w:val="clear" w:color="auto" w:fill="auto"/>
            <w:tcMar>
              <w:top w:w="100" w:type="dxa"/>
              <w:left w:w="100" w:type="dxa"/>
              <w:bottom w:w="100" w:type="dxa"/>
              <w:right w:w="100" w:type="dxa"/>
            </w:tcMar>
          </w:tcPr>
          <w:p w14:paraId="4404DB24" w14:textId="77777777" w:rsidR="001A578C" w:rsidRPr="00805A62" w:rsidRDefault="00000000" w:rsidP="007A47B9">
            <w:pPr>
              <w:spacing w:line="360" w:lineRule="auto"/>
              <w:jc w:val="both"/>
              <w:rPr>
                <w:iCs/>
                <w:color w:val="000000"/>
              </w:rPr>
              <w:pPrChange w:id="242" w:author="USER" w:date="2022-11-23T19:33:00Z">
                <w:pPr>
                  <w:spacing w:line="240" w:lineRule="auto"/>
                  <w:jc w:val="both"/>
                </w:pPr>
              </w:pPrChange>
            </w:pPr>
            <w:r w:rsidRPr="00805A62">
              <w:rPr>
                <w:b/>
                <w:iCs/>
                <w:color w:val="000000"/>
              </w:rPr>
              <w:lastRenderedPageBreak/>
              <w:t>Transistores</w:t>
            </w:r>
          </w:p>
          <w:p w14:paraId="0957C022" w14:textId="746EE767" w:rsidR="001A578C" w:rsidRPr="00805A62" w:rsidRDefault="00000000" w:rsidP="007A47B9">
            <w:pPr>
              <w:spacing w:line="360" w:lineRule="auto"/>
              <w:jc w:val="both"/>
              <w:rPr>
                <w:color w:val="000000"/>
              </w:rPr>
              <w:pPrChange w:id="243" w:author="USER" w:date="2022-11-23T19:33:00Z">
                <w:pPr>
                  <w:spacing w:line="240" w:lineRule="auto"/>
                  <w:jc w:val="both"/>
                </w:pPr>
              </w:pPrChange>
            </w:pPr>
            <w:r w:rsidRPr="00805A62">
              <w:rPr>
                <w:color w:val="000000"/>
              </w:rPr>
              <w:t>Se usan principalmente como amplificadores o interruptores eléctricos.</w:t>
            </w:r>
          </w:p>
        </w:tc>
        <w:tc>
          <w:tcPr>
            <w:tcW w:w="2734" w:type="dxa"/>
            <w:shd w:val="clear" w:color="auto" w:fill="auto"/>
            <w:tcMar>
              <w:top w:w="100" w:type="dxa"/>
              <w:left w:w="100" w:type="dxa"/>
              <w:bottom w:w="100" w:type="dxa"/>
              <w:right w:w="100" w:type="dxa"/>
            </w:tcMar>
          </w:tcPr>
          <w:p w14:paraId="067299D8" w14:textId="77777777" w:rsidR="001A578C" w:rsidRPr="00805A62" w:rsidRDefault="00000000" w:rsidP="007A47B9">
            <w:pPr>
              <w:spacing w:line="360" w:lineRule="auto"/>
              <w:rPr>
                <w:color w:val="000000"/>
              </w:rPr>
              <w:pPrChange w:id="244" w:author="USER" w:date="2022-11-23T19:33:00Z">
                <w:pPr>
                  <w:spacing w:line="240" w:lineRule="auto"/>
                </w:pPr>
              </w:pPrChange>
            </w:pPr>
            <w:sdt>
              <w:sdtPr>
                <w:tag w:val="goog_rdk_27"/>
                <w:id w:val="799187724"/>
              </w:sdtPr>
              <w:sdtContent>
                <w:commentRangeStart w:id="245"/>
              </w:sdtContent>
            </w:sdt>
            <w:r w:rsidRPr="00805A62">
              <w:rPr>
                <w:noProof/>
                <w:color w:val="000000"/>
              </w:rPr>
              <w:drawing>
                <wp:inline distT="0" distB="0" distL="0" distR="0" wp14:anchorId="5A17AB44" wp14:editId="59122AD1">
                  <wp:extent cx="823595" cy="823595"/>
                  <wp:effectExtent l="0" t="0" r="0" b="0"/>
                  <wp:docPr id="2137554838" name="image53.png"/>
                  <wp:cNvGraphicFramePr/>
                  <a:graphic xmlns:a="http://schemas.openxmlformats.org/drawingml/2006/main">
                    <a:graphicData uri="http://schemas.openxmlformats.org/drawingml/2006/picture">
                      <pic:pic xmlns:pic="http://schemas.openxmlformats.org/drawingml/2006/picture">
                        <pic:nvPicPr>
                          <pic:cNvPr id="2137554838" name="image53.png"/>
                          <pic:cNvPicPr preferRelativeResize="0"/>
                        </pic:nvPicPr>
                        <pic:blipFill>
                          <a:blip r:embed="rId40"/>
                          <a:srcRect/>
                          <a:stretch>
                            <a:fillRect/>
                          </a:stretch>
                        </pic:blipFill>
                        <pic:spPr>
                          <a:xfrm>
                            <a:off x="0" y="0"/>
                            <a:ext cx="823912" cy="823912"/>
                          </a:xfrm>
                          <a:prstGeom prst="rect">
                            <a:avLst/>
                          </a:prstGeom>
                        </pic:spPr>
                      </pic:pic>
                    </a:graphicData>
                  </a:graphic>
                </wp:inline>
              </w:drawing>
            </w:r>
            <w:commentRangeEnd w:id="245"/>
            <w:r w:rsidRPr="00805A62">
              <w:commentReference w:id="245"/>
            </w:r>
          </w:p>
          <w:p w14:paraId="7B9B33E1" w14:textId="77777777" w:rsidR="001A578C" w:rsidRPr="00805A62" w:rsidRDefault="00000000" w:rsidP="007A47B9">
            <w:pPr>
              <w:widowControl w:val="0"/>
              <w:spacing w:line="360" w:lineRule="auto"/>
              <w:rPr>
                <w:color w:val="000000"/>
              </w:rPr>
              <w:pPrChange w:id="246" w:author="USER" w:date="2022-11-23T19:33:00Z">
                <w:pPr>
                  <w:widowControl w:val="0"/>
                  <w:spacing w:line="240" w:lineRule="auto"/>
                </w:pPr>
              </w:pPrChange>
            </w:pPr>
            <w:r w:rsidRPr="00805A62">
              <w:rPr>
                <w:b/>
                <w:color w:val="000000"/>
              </w:rPr>
              <w:t xml:space="preserve">Imagen: </w:t>
            </w:r>
            <w:r w:rsidRPr="00805A62">
              <w:rPr>
                <w:color w:val="666666"/>
              </w:rPr>
              <w:t>839317_i14</w:t>
            </w:r>
          </w:p>
        </w:tc>
      </w:tr>
      <w:tr w:rsidR="001A578C" w:rsidRPr="00805A62" w14:paraId="6BD284F6" w14:textId="77777777">
        <w:trPr>
          <w:trHeight w:val="420"/>
        </w:trPr>
        <w:tc>
          <w:tcPr>
            <w:tcW w:w="10678" w:type="dxa"/>
            <w:gridSpan w:val="2"/>
            <w:shd w:val="clear" w:color="auto" w:fill="auto"/>
            <w:tcMar>
              <w:top w:w="100" w:type="dxa"/>
              <w:left w:w="100" w:type="dxa"/>
              <w:bottom w:w="100" w:type="dxa"/>
              <w:right w:w="100" w:type="dxa"/>
            </w:tcMar>
          </w:tcPr>
          <w:p w14:paraId="161814DB" w14:textId="77777777" w:rsidR="001A578C" w:rsidRPr="00805A62" w:rsidRDefault="00000000" w:rsidP="007A47B9">
            <w:pPr>
              <w:spacing w:line="360" w:lineRule="auto"/>
              <w:jc w:val="both"/>
              <w:rPr>
                <w:color w:val="000000"/>
              </w:rPr>
              <w:pPrChange w:id="247" w:author="USER" w:date="2022-11-23T19:33:00Z">
                <w:pPr>
                  <w:jc w:val="both"/>
                </w:pPr>
              </w:pPrChange>
            </w:pPr>
            <w:r w:rsidRPr="00805A62">
              <w:rPr>
                <w:b/>
                <w:color w:val="000000"/>
              </w:rPr>
              <w:t>Transistores BJT</w:t>
            </w:r>
          </w:p>
          <w:p w14:paraId="34E4D7A5" w14:textId="723F5DD1" w:rsidR="001A578C" w:rsidRPr="00805A62" w:rsidRDefault="00000000" w:rsidP="007A47B9">
            <w:pPr>
              <w:spacing w:line="360" w:lineRule="auto"/>
              <w:jc w:val="both"/>
              <w:rPr>
                <w:color w:val="000000"/>
              </w:rPr>
              <w:pPrChange w:id="248" w:author="USER" w:date="2022-11-23T19:33:00Z">
                <w:pPr>
                  <w:jc w:val="both"/>
                </w:pPr>
              </w:pPrChange>
            </w:pPr>
            <w:r w:rsidRPr="00805A62">
              <w:rPr>
                <w:color w:val="000000"/>
              </w:rPr>
              <w:t xml:space="preserve">Entre los transistores NPN, los de uso más frecuente son el 2N3904 para una tensión de 40V y 0.2A, y el 2N2222 para 40V y hasta 1A. En formato PNP están los equivalentes 2N3906 de 40V y 0.2A, el 2N2905/2N2907 para 40V y 0.6A, así como el BC807, para 45V y </w:t>
            </w:r>
            <w:proofErr w:type="gramStart"/>
            <w:r w:rsidRPr="00805A62">
              <w:rPr>
                <w:color w:val="000000"/>
              </w:rPr>
              <w:t>0.5</w:t>
            </w:r>
            <w:r w:rsidR="00CB13A6">
              <w:rPr>
                <w:color w:val="000000"/>
              </w:rPr>
              <w:t>ª</w:t>
            </w:r>
            <w:proofErr w:type="gramEnd"/>
            <w:r w:rsidR="00CB13A6">
              <w:rPr>
                <w:color w:val="000000"/>
              </w:rPr>
              <w:t>,</w:t>
            </w:r>
            <w:r w:rsidRPr="00805A62">
              <w:rPr>
                <w:color w:val="000000"/>
              </w:rPr>
              <w:t xml:space="preserve"> (Llamas, 2020).</w:t>
            </w:r>
          </w:p>
        </w:tc>
        <w:tc>
          <w:tcPr>
            <w:tcW w:w="2734" w:type="dxa"/>
            <w:shd w:val="clear" w:color="auto" w:fill="auto"/>
            <w:tcMar>
              <w:top w:w="100" w:type="dxa"/>
              <w:left w:w="100" w:type="dxa"/>
              <w:bottom w:w="100" w:type="dxa"/>
              <w:right w:w="100" w:type="dxa"/>
            </w:tcMar>
          </w:tcPr>
          <w:p w14:paraId="703BB29E" w14:textId="77777777" w:rsidR="001A578C" w:rsidRPr="00805A62" w:rsidRDefault="00000000" w:rsidP="007A47B9">
            <w:pPr>
              <w:spacing w:line="360" w:lineRule="auto"/>
              <w:rPr>
                <w:color w:val="000000"/>
              </w:rPr>
              <w:pPrChange w:id="249" w:author="USER" w:date="2022-11-23T19:33:00Z">
                <w:pPr>
                  <w:spacing w:line="240" w:lineRule="auto"/>
                </w:pPr>
              </w:pPrChange>
            </w:pPr>
            <w:sdt>
              <w:sdtPr>
                <w:tag w:val="goog_rdk_28"/>
                <w:id w:val="1537926257"/>
              </w:sdtPr>
              <w:sdtContent>
                <w:commentRangeStart w:id="250"/>
              </w:sdtContent>
            </w:sdt>
            <w:r w:rsidRPr="00805A62">
              <w:rPr>
                <w:noProof/>
                <w:color w:val="000000"/>
              </w:rPr>
              <w:drawing>
                <wp:inline distT="0" distB="0" distL="0" distR="0" wp14:anchorId="290168F9" wp14:editId="3624D227">
                  <wp:extent cx="728345" cy="728345"/>
                  <wp:effectExtent l="0" t="0" r="0" b="0"/>
                  <wp:docPr id="2137554839" name="image68.png"/>
                  <wp:cNvGraphicFramePr/>
                  <a:graphic xmlns:a="http://schemas.openxmlformats.org/drawingml/2006/main">
                    <a:graphicData uri="http://schemas.openxmlformats.org/drawingml/2006/picture">
                      <pic:pic xmlns:pic="http://schemas.openxmlformats.org/drawingml/2006/picture">
                        <pic:nvPicPr>
                          <pic:cNvPr id="2137554839" name="image68.png"/>
                          <pic:cNvPicPr preferRelativeResize="0"/>
                        </pic:nvPicPr>
                        <pic:blipFill>
                          <a:blip r:embed="rId41"/>
                          <a:srcRect/>
                          <a:stretch>
                            <a:fillRect/>
                          </a:stretch>
                        </pic:blipFill>
                        <pic:spPr>
                          <a:xfrm>
                            <a:off x="0" y="0"/>
                            <a:ext cx="728662" cy="728662"/>
                          </a:xfrm>
                          <a:prstGeom prst="rect">
                            <a:avLst/>
                          </a:prstGeom>
                        </pic:spPr>
                      </pic:pic>
                    </a:graphicData>
                  </a:graphic>
                </wp:inline>
              </w:drawing>
            </w:r>
            <w:commentRangeEnd w:id="250"/>
            <w:r w:rsidRPr="00805A62">
              <w:commentReference w:id="250"/>
            </w:r>
          </w:p>
          <w:p w14:paraId="66231B13" w14:textId="77777777" w:rsidR="001A578C" w:rsidRPr="00805A62" w:rsidRDefault="00000000" w:rsidP="007A47B9">
            <w:pPr>
              <w:widowControl w:val="0"/>
              <w:spacing w:line="360" w:lineRule="auto"/>
              <w:rPr>
                <w:color w:val="000000"/>
              </w:rPr>
              <w:pPrChange w:id="251" w:author="USER" w:date="2022-11-23T19:33:00Z">
                <w:pPr>
                  <w:widowControl w:val="0"/>
                  <w:spacing w:line="240" w:lineRule="auto"/>
                </w:pPr>
              </w:pPrChange>
            </w:pPr>
            <w:r w:rsidRPr="00805A62">
              <w:rPr>
                <w:b/>
                <w:color w:val="000000"/>
              </w:rPr>
              <w:t xml:space="preserve">Imagen: </w:t>
            </w:r>
            <w:r w:rsidRPr="00805A62">
              <w:rPr>
                <w:color w:val="666666"/>
              </w:rPr>
              <w:t>839317_i15</w:t>
            </w:r>
          </w:p>
        </w:tc>
      </w:tr>
      <w:tr w:rsidR="001A578C" w:rsidRPr="00805A62" w14:paraId="0AA40662" w14:textId="77777777">
        <w:trPr>
          <w:trHeight w:val="420"/>
        </w:trPr>
        <w:tc>
          <w:tcPr>
            <w:tcW w:w="10678" w:type="dxa"/>
            <w:gridSpan w:val="2"/>
            <w:shd w:val="clear" w:color="auto" w:fill="auto"/>
            <w:tcMar>
              <w:top w:w="100" w:type="dxa"/>
              <w:left w:w="100" w:type="dxa"/>
              <w:bottom w:w="100" w:type="dxa"/>
              <w:right w:w="100" w:type="dxa"/>
            </w:tcMar>
          </w:tcPr>
          <w:p w14:paraId="0643C223" w14:textId="77777777" w:rsidR="001A578C" w:rsidRPr="00805A62" w:rsidRDefault="00000000" w:rsidP="007A47B9">
            <w:pPr>
              <w:spacing w:line="360" w:lineRule="auto"/>
              <w:jc w:val="both"/>
              <w:rPr>
                <w:b/>
                <w:i/>
                <w:color w:val="000000"/>
              </w:rPr>
              <w:pPrChange w:id="252" w:author="USER" w:date="2022-11-23T19:33:00Z">
                <w:pPr>
                  <w:spacing w:line="240" w:lineRule="auto"/>
                  <w:jc w:val="both"/>
                </w:pPr>
              </w:pPrChange>
            </w:pPr>
            <w:r w:rsidRPr="00805A62">
              <w:rPr>
                <w:b/>
                <w:color w:val="000000"/>
              </w:rPr>
              <w:t>Transistore</w:t>
            </w:r>
            <w:r w:rsidRPr="00805A62">
              <w:rPr>
                <w:b/>
                <w:i/>
                <w:color w:val="000000"/>
              </w:rPr>
              <w:t xml:space="preserve">s </w:t>
            </w:r>
            <w:proofErr w:type="spellStart"/>
            <w:r w:rsidRPr="00805A62">
              <w:rPr>
                <w:b/>
                <w:i/>
                <w:color w:val="000000"/>
              </w:rPr>
              <w:t>Mosfet</w:t>
            </w:r>
            <w:proofErr w:type="spellEnd"/>
          </w:p>
          <w:p w14:paraId="707B7A6D" w14:textId="2EFD307D" w:rsidR="001A578C" w:rsidRPr="00805A62" w:rsidRDefault="00000000" w:rsidP="007A47B9">
            <w:pPr>
              <w:spacing w:line="360" w:lineRule="auto"/>
              <w:jc w:val="both"/>
              <w:rPr>
                <w:color w:val="000000"/>
              </w:rPr>
              <w:pPrChange w:id="253" w:author="USER" w:date="2022-11-23T19:33:00Z">
                <w:pPr>
                  <w:spacing w:line="240" w:lineRule="auto"/>
                  <w:jc w:val="both"/>
                </w:pPr>
              </w:pPrChange>
            </w:pPr>
            <w:r w:rsidRPr="00805A62">
              <w:rPr>
                <w:color w:val="000000"/>
              </w:rPr>
              <w:t xml:space="preserve">Para el canal -N es ampliamente utilizado el AO3402 A29T, para 30V y hasta 4A. Para el canal- P se utiliza el AO3401 A19T para 30V y hasta </w:t>
            </w:r>
            <w:proofErr w:type="gramStart"/>
            <w:r w:rsidRPr="00805A62">
              <w:rPr>
                <w:color w:val="000000"/>
              </w:rPr>
              <w:t>4.2ª</w:t>
            </w:r>
            <w:proofErr w:type="gramEnd"/>
            <w:r w:rsidR="00CB13A6">
              <w:rPr>
                <w:color w:val="000000"/>
              </w:rPr>
              <w:t>,</w:t>
            </w:r>
            <w:r w:rsidRPr="00805A62">
              <w:rPr>
                <w:color w:val="000000"/>
              </w:rPr>
              <w:t xml:space="preserve"> (Llamas, 2020).</w:t>
            </w:r>
          </w:p>
        </w:tc>
        <w:tc>
          <w:tcPr>
            <w:tcW w:w="2734" w:type="dxa"/>
            <w:shd w:val="clear" w:color="auto" w:fill="auto"/>
            <w:tcMar>
              <w:top w:w="100" w:type="dxa"/>
              <w:left w:w="100" w:type="dxa"/>
              <w:bottom w:w="100" w:type="dxa"/>
              <w:right w:w="100" w:type="dxa"/>
            </w:tcMar>
          </w:tcPr>
          <w:p w14:paraId="4B6E4392" w14:textId="77777777" w:rsidR="001A578C" w:rsidRPr="00805A62" w:rsidRDefault="00000000" w:rsidP="007A47B9">
            <w:pPr>
              <w:spacing w:line="360" w:lineRule="auto"/>
              <w:rPr>
                <w:color w:val="000000"/>
              </w:rPr>
              <w:pPrChange w:id="254" w:author="USER" w:date="2022-11-23T19:33:00Z">
                <w:pPr>
                  <w:spacing w:line="240" w:lineRule="auto"/>
                </w:pPr>
              </w:pPrChange>
            </w:pPr>
            <w:sdt>
              <w:sdtPr>
                <w:tag w:val="goog_rdk_29"/>
                <w:id w:val="1138072589"/>
              </w:sdtPr>
              <w:sdtContent>
                <w:commentRangeStart w:id="255"/>
              </w:sdtContent>
            </w:sdt>
            <w:r w:rsidRPr="00805A62">
              <w:rPr>
                <w:noProof/>
                <w:color w:val="000000"/>
              </w:rPr>
              <w:drawing>
                <wp:inline distT="0" distB="0" distL="0" distR="0" wp14:anchorId="3D9EF6C3" wp14:editId="166D7374">
                  <wp:extent cx="835660" cy="835660"/>
                  <wp:effectExtent l="0" t="0" r="0" b="0"/>
                  <wp:docPr id="2137554840" name="image65.png"/>
                  <wp:cNvGraphicFramePr/>
                  <a:graphic xmlns:a="http://schemas.openxmlformats.org/drawingml/2006/main">
                    <a:graphicData uri="http://schemas.openxmlformats.org/drawingml/2006/picture">
                      <pic:pic xmlns:pic="http://schemas.openxmlformats.org/drawingml/2006/picture">
                        <pic:nvPicPr>
                          <pic:cNvPr id="2137554840" name="image65.png"/>
                          <pic:cNvPicPr preferRelativeResize="0"/>
                        </pic:nvPicPr>
                        <pic:blipFill>
                          <a:blip r:embed="rId42"/>
                          <a:srcRect/>
                          <a:stretch>
                            <a:fillRect/>
                          </a:stretch>
                        </pic:blipFill>
                        <pic:spPr>
                          <a:xfrm>
                            <a:off x="0" y="0"/>
                            <a:ext cx="835819" cy="835819"/>
                          </a:xfrm>
                          <a:prstGeom prst="rect">
                            <a:avLst/>
                          </a:prstGeom>
                        </pic:spPr>
                      </pic:pic>
                    </a:graphicData>
                  </a:graphic>
                </wp:inline>
              </w:drawing>
            </w:r>
            <w:commentRangeEnd w:id="255"/>
            <w:r w:rsidRPr="00805A62">
              <w:commentReference w:id="255"/>
            </w:r>
          </w:p>
          <w:p w14:paraId="3F9F31D0" w14:textId="77777777" w:rsidR="001A578C" w:rsidRPr="00805A62" w:rsidRDefault="001A578C" w:rsidP="007A47B9">
            <w:pPr>
              <w:spacing w:line="360" w:lineRule="auto"/>
              <w:rPr>
                <w:color w:val="000000"/>
              </w:rPr>
              <w:pPrChange w:id="256" w:author="USER" w:date="2022-11-23T19:33:00Z">
                <w:pPr>
                  <w:spacing w:line="240" w:lineRule="auto"/>
                </w:pPr>
              </w:pPrChange>
            </w:pPr>
          </w:p>
          <w:p w14:paraId="5946C297" w14:textId="77777777" w:rsidR="001A578C" w:rsidRPr="00805A62" w:rsidRDefault="00000000" w:rsidP="007A47B9">
            <w:pPr>
              <w:widowControl w:val="0"/>
              <w:spacing w:line="360" w:lineRule="auto"/>
              <w:rPr>
                <w:color w:val="000000"/>
              </w:rPr>
              <w:pPrChange w:id="257" w:author="USER" w:date="2022-11-23T19:33:00Z">
                <w:pPr>
                  <w:widowControl w:val="0"/>
                  <w:spacing w:line="240" w:lineRule="auto"/>
                </w:pPr>
              </w:pPrChange>
            </w:pPr>
            <w:r w:rsidRPr="00805A62">
              <w:rPr>
                <w:b/>
                <w:color w:val="000000"/>
              </w:rPr>
              <w:t xml:space="preserve">Imagen: </w:t>
            </w:r>
            <w:r w:rsidRPr="00805A62">
              <w:rPr>
                <w:color w:val="666666"/>
              </w:rPr>
              <w:t>839317_i16</w:t>
            </w:r>
          </w:p>
        </w:tc>
      </w:tr>
      <w:tr w:rsidR="001A578C" w:rsidRPr="00805A62" w14:paraId="5F59AEDC" w14:textId="77777777">
        <w:trPr>
          <w:trHeight w:val="420"/>
        </w:trPr>
        <w:tc>
          <w:tcPr>
            <w:tcW w:w="10678" w:type="dxa"/>
            <w:gridSpan w:val="2"/>
            <w:shd w:val="clear" w:color="auto" w:fill="auto"/>
            <w:tcMar>
              <w:top w:w="100" w:type="dxa"/>
              <w:left w:w="100" w:type="dxa"/>
              <w:bottom w:w="100" w:type="dxa"/>
              <w:right w:w="100" w:type="dxa"/>
            </w:tcMar>
          </w:tcPr>
          <w:p w14:paraId="519583D0" w14:textId="1B90D764" w:rsidR="001A578C" w:rsidRPr="00805A62" w:rsidRDefault="00000000" w:rsidP="007A47B9">
            <w:pPr>
              <w:spacing w:line="360" w:lineRule="auto"/>
              <w:jc w:val="both"/>
              <w:rPr>
                <w:iCs/>
                <w:color w:val="000000"/>
              </w:rPr>
              <w:pPrChange w:id="258" w:author="USER" w:date="2022-11-23T19:33:00Z">
                <w:pPr>
                  <w:jc w:val="both"/>
                </w:pPr>
              </w:pPrChange>
            </w:pPr>
            <w:r w:rsidRPr="00805A62">
              <w:rPr>
                <w:b/>
                <w:iCs/>
                <w:color w:val="000000"/>
              </w:rPr>
              <w:lastRenderedPageBreak/>
              <w:t>Reguladores de voltaje</w:t>
            </w:r>
          </w:p>
          <w:p w14:paraId="6FEEB4D3" w14:textId="79E23418" w:rsidR="001A578C" w:rsidRPr="00805A62" w:rsidRDefault="00000000" w:rsidP="007A47B9">
            <w:pPr>
              <w:spacing w:line="360" w:lineRule="auto"/>
              <w:jc w:val="both"/>
              <w:rPr>
                <w:color w:val="000000"/>
              </w:rPr>
              <w:pPrChange w:id="259" w:author="USER" w:date="2022-11-23T19:33:00Z">
                <w:pPr>
                  <w:jc w:val="both"/>
                </w:pPr>
              </w:pPrChange>
            </w:pPr>
            <w:r w:rsidRPr="00805A62">
              <w:rPr>
                <w:color w:val="000000"/>
              </w:rPr>
              <w:t>Se utilizan para establecer una tensión constante, normalmente son usados para alimentar un dispositivo</w:t>
            </w:r>
            <w:r w:rsidR="00CB13A6">
              <w:rPr>
                <w:color w:val="000000"/>
              </w:rPr>
              <w:t>,</w:t>
            </w:r>
            <w:r w:rsidRPr="00805A62">
              <w:rPr>
                <w:color w:val="000000"/>
              </w:rPr>
              <w:t xml:space="preserve"> (Llamas, 2020).</w:t>
            </w:r>
          </w:p>
        </w:tc>
        <w:tc>
          <w:tcPr>
            <w:tcW w:w="2734" w:type="dxa"/>
            <w:shd w:val="clear" w:color="auto" w:fill="auto"/>
            <w:tcMar>
              <w:top w:w="100" w:type="dxa"/>
              <w:left w:w="100" w:type="dxa"/>
              <w:bottom w:w="100" w:type="dxa"/>
              <w:right w:w="100" w:type="dxa"/>
            </w:tcMar>
          </w:tcPr>
          <w:p w14:paraId="03293D1B" w14:textId="77777777" w:rsidR="001A578C" w:rsidRPr="00805A62" w:rsidRDefault="00000000" w:rsidP="007A47B9">
            <w:pPr>
              <w:spacing w:line="360" w:lineRule="auto"/>
              <w:rPr>
                <w:color w:val="000000"/>
              </w:rPr>
              <w:pPrChange w:id="260" w:author="USER" w:date="2022-11-23T19:33:00Z">
                <w:pPr>
                  <w:spacing w:line="240" w:lineRule="auto"/>
                </w:pPr>
              </w:pPrChange>
            </w:pPr>
            <w:sdt>
              <w:sdtPr>
                <w:tag w:val="goog_rdk_30"/>
                <w:id w:val="1677455315"/>
              </w:sdtPr>
              <w:sdtContent>
                <w:commentRangeStart w:id="261"/>
              </w:sdtContent>
            </w:sdt>
            <w:r w:rsidRPr="00805A62">
              <w:rPr>
                <w:noProof/>
                <w:color w:val="000000"/>
              </w:rPr>
              <w:drawing>
                <wp:inline distT="0" distB="0" distL="0" distR="0" wp14:anchorId="7FF2F018" wp14:editId="25F1C973">
                  <wp:extent cx="871220" cy="871220"/>
                  <wp:effectExtent l="0" t="0" r="0" b="0"/>
                  <wp:docPr id="2137554791" name="image3.png"/>
                  <wp:cNvGraphicFramePr/>
                  <a:graphic xmlns:a="http://schemas.openxmlformats.org/drawingml/2006/main">
                    <a:graphicData uri="http://schemas.openxmlformats.org/drawingml/2006/picture">
                      <pic:pic xmlns:pic="http://schemas.openxmlformats.org/drawingml/2006/picture">
                        <pic:nvPicPr>
                          <pic:cNvPr id="2137554791" name="image3.png"/>
                          <pic:cNvPicPr preferRelativeResize="0"/>
                        </pic:nvPicPr>
                        <pic:blipFill>
                          <a:blip r:embed="rId43"/>
                          <a:srcRect/>
                          <a:stretch>
                            <a:fillRect/>
                          </a:stretch>
                        </pic:blipFill>
                        <pic:spPr>
                          <a:xfrm>
                            <a:off x="0" y="0"/>
                            <a:ext cx="871537" cy="871537"/>
                          </a:xfrm>
                          <a:prstGeom prst="rect">
                            <a:avLst/>
                          </a:prstGeom>
                        </pic:spPr>
                      </pic:pic>
                    </a:graphicData>
                  </a:graphic>
                </wp:inline>
              </w:drawing>
            </w:r>
            <w:commentRangeEnd w:id="261"/>
            <w:r w:rsidRPr="00805A62">
              <w:commentReference w:id="261"/>
            </w:r>
          </w:p>
          <w:p w14:paraId="5C41B215" w14:textId="77777777" w:rsidR="001A578C" w:rsidRPr="00805A62" w:rsidRDefault="00000000" w:rsidP="007A47B9">
            <w:pPr>
              <w:widowControl w:val="0"/>
              <w:spacing w:line="360" w:lineRule="auto"/>
              <w:rPr>
                <w:color w:val="000000"/>
              </w:rPr>
              <w:pPrChange w:id="262" w:author="USER" w:date="2022-11-23T19:33:00Z">
                <w:pPr>
                  <w:widowControl w:val="0"/>
                  <w:spacing w:line="240" w:lineRule="auto"/>
                </w:pPr>
              </w:pPrChange>
            </w:pPr>
            <w:r w:rsidRPr="00805A62">
              <w:rPr>
                <w:b/>
                <w:color w:val="000000"/>
              </w:rPr>
              <w:t xml:space="preserve">Imagen: </w:t>
            </w:r>
            <w:r w:rsidRPr="00805A62">
              <w:rPr>
                <w:color w:val="666666"/>
              </w:rPr>
              <w:t>839317_i17</w:t>
            </w:r>
          </w:p>
        </w:tc>
      </w:tr>
      <w:tr w:rsidR="001A578C" w:rsidRPr="00805A62" w14:paraId="5646289B" w14:textId="77777777">
        <w:trPr>
          <w:trHeight w:val="420"/>
        </w:trPr>
        <w:tc>
          <w:tcPr>
            <w:tcW w:w="10678" w:type="dxa"/>
            <w:gridSpan w:val="2"/>
            <w:shd w:val="clear" w:color="auto" w:fill="auto"/>
            <w:tcMar>
              <w:top w:w="100" w:type="dxa"/>
              <w:left w:w="100" w:type="dxa"/>
              <w:bottom w:w="100" w:type="dxa"/>
              <w:right w:w="100" w:type="dxa"/>
            </w:tcMar>
          </w:tcPr>
          <w:p w14:paraId="0E9628F5" w14:textId="0460CB54" w:rsidR="001A578C" w:rsidRPr="00805A62" w:rsidRDefault="00000000" w:rsidP="007A47B9">
            <w:pPr>
              <w:spacing w:line="360" w:lineRule="auto"/>
              <w:jc w:val="both"/>
              <w:rPr>
                <w:iCs/>
                <w:color w:val="000000"/>
              </w:rPr>
              <w:pPrChange w:id="263" w:author="USER" w:date="2022-11-23T19:33:00Z">
                <w:pPr>
                  <w:spacing w:line="240" w:lineRule="auto"/>
                  <w:jc w:val="both"/>
                </w:pPr>
              </w:pPrChange>
            </w:pPr>
            <w:r w:rsidRPr="00805A62">
              <w:rPr>
                <w:b/>
                <w:iCs/>
                <w:color w:val="000000"/>
              </w:rPr>
              <w:t>Amplificadores operacionales</w:t>
            </w:r>
          </w:p>
          <w:p w14:paraId="31ADFC39" w14:textId="472F0E67" w:rsidR="001A578C" w:rsidRPr="00805A62" w:rsidRDefault="00000000" w:rsidP="007A47B9">
            <w:pPr>
              <w:spacing w:line="360" w:lineRule="auto"/>
              <w:jc w:val="both"/>
              <w:rPr>
                <w:color w:val="000000"/>
              </w:rPr>
              <w:pPrChange w:id="264" w:author="USER" w:date="2022-11-23T19:33:00Z">
                <w:pPr>
                  <w:spacing w:line="240" w:lineRule="auto"/>
                  <w:jc w:val="both"/>
                </w:pPr>
              </w:pPrChange>
            </w:pPr>
            <w:r w:rsidRPr="00805A62">
              <w:rPr>
                <w:color w:val="000000"/>
              </w:rPr>
              <w:t>Son de gran utilidad, ya que sirven para comparar tensiones, también pueden emplearse en amplificadores, sumadores, integradores, entre otros</w:t>
            </w:r>
            <w:r w:rsidR="00CB13A6">
              <w:rPr>
                <w:color w:val="000000"/>
              </w:rPr>
              <w:t>,</w:t>
            </w:r>
            <w:r w:rsidRPr="00805A62">
              <w:rPr>
                <w:color w:val="000000"/>
              </w:rPr>
              <w:t xml:space="preserve"> (Llamas, 2020).</w:t>
            </w:r>
          </w:p>
        </w:tc>
        <w:tc>
          <w:tcPr>
            <w:tcW w:w="2734" w:type="dxa"/>
            <w:shd w:val="clear" w:color="auto" w:fill="auto"/>
            <w:tcMar>
              <w:top w:w="100" w:type="dxa"/>
              <w:left w:w="100" w:type="dxa"/>
              <w:bottom w:w="100" w:type="dxa"/>
              <w:right w:w="100" w:type="dxa"/>
            </w:tcMar>
          </w:tcPr>
          <w:p w14:paraId="13F3843D" w14:textId="77777777" w:rsidR="001A578C" w:rsidRPr="00805A62" w:rsidRDefault="00000000" w:rsidP="007A47B9">
            <w:pPr>
              <w:spacing w:line="360" w:lineRule="auto"/>
              <w:rPr>
                <w:color w:val="000000"/>
              </w:rPr>
              <w:pPrChange w:id="265" w:author="USER" w:date="2022-11-23T19:33:00Z">
                <w:pPr>
                  <w:spacing w:line="240" w:lineRule="auto"/>
                </w:pPr>
              </w:pPrChange>
            </w:pPr>
            <w:sdt>
              <w:sdtPr>
                <w:tag w:val="goog_rdk_31"/>
                <w:id w:val="2088107535"/>
              </w:sdtPr>
              <w:sdtContent>
                <w:commentRangeStart w:id="266"/>
              </w:sdtContent>
            </w:sdt>
            <w:r w:rsidRPr="00805A62">
              <w:rPr>
                <w:noProof/>
                <w:color w:val="000000"/>
              </w:rPr>
              <w:drawing>
                <wp:inline distT="0" distB="0" distL="0" distR="0" wp14:anchorId="47C9F6A7" wp14:editId="2A082F26">
                  <wp:extent cx="883285" cy="883285"/>
                  <wp:effectExtent l="0" t="0" r="0" b="0"/>
                  <wp:docPr id="2137554792" name="image13.png"/>
                  <wp:cNvGraphicFramePr/>
                  <a:graphic xmlns:a="http://schemas.openxmlformats.org/drawingml/2006/main">
                    <a:graphicData uri="http://schemas.openxmlformats.org/drawingml/2006/picture">
                      <pic:pic xmlns:pic="http://schemas.openxmlformats.org/drawingml/2006/picture">
                        <pic:nvPicPr>
                          <pic:cNvPr id="2137554792" name="image13.png"/>
                          <pic:cNvPicPr preferRelativeResize="0"/>
                        </pic:nvPicPr>
                        <pic:blipFill>
                          <a:blip r:embed="rId44"/>
                          <a:srcRect/>
                          <a:stretch>
                            <a:fillRect/>
                          </a:stretch>
                        </pic:blipFill>
                        <pic:spPr>
                          <a:xfrm>
                            <a:off x="0" y="0"/>
                            <a:ext cx="883444" cy="883444"/>
                          </a:xfrm>
                          <a:prstGeom prst="rect">
                            <a:avLst/>
                          </a:prstGeom>
                        </pic:spPr>
                      </pic:pic>
                    </a:graphicData>
                  </a:graphic>
                </wp:inline>
              </w:drawing>
            </w:r>
            <w:commentRangeEnd w:id="266"/>
            <w:r w:rsidRPr="00805A62">
              <w:commentReference w:id="266"/>
            </w:r>
          </w:p>
          <w:p w14:paraId="1E76FFF5" w14:textId="77777777" w:rsidR="001A578C" w:rsidRPr="00805A62" w:rsidRDefault="00000000" w:rsidP="007A47B9">
            <w:pPr>
              <w:widowControl w:val="0"/>
              <w:spacing w:line="360" w:lineRule="auto"/>
              <w:rPr>
                <w:color w:val="000000"/>
              </w:rPr>
              <w:pPrChange w:id="267" w:author="USER" w:date="2022-11-23T19:33:00Z">
                <w:pPr>
                  <w:widowControl w:val="0"/>
                  <w:spacing w:line="240" w:lineRule="auto"/>
                </w:pPr>
              </w:pPrChange>
            </w:pPr>
            <w:r w:rsidRPr="00805A62">
              <w:rPr>
                <w:b/>
                <w:color w:val="000000"/>
              </w:rPr>
              <w:t xml:space="preserve">Imagen: </w:t>
            </w:r>
            <w:r w:rsidRPr="00805A62">
              <w:rPr>
                <w:color w:val="666666"/>
              </w:rPr>
              <w:t>839317_i18</w:t>
            </w:r>
          </w:p>
        </w:tc>
      </w:tr>
      <w:tr w:rsidR="001A578C" w:rsidRPr="00805A62" w14:paraId="60920F14" w14:textId="77777777">
        <w:trPr>
          <w:trHeight w:val="420"/>
        </w:trPr>
        <w:tc>
          <w:tcPr>
            <w:tcW w:w="10678" w:type="dxa"/>
            <w:gridSpan w:val="2"/>
            <w:shd w:val="clear" w:color="auto" w:fill="auto"/>
            <w:tcMar>
              <w:top w:w="100" w:type="dxa"/>
              <w:left w:w="100" w:type="dxa"/>
              <w:bottom w:w="100" w:type="dxa"/>
              <w:right w:w="100" w:type="dxa"/>
            </w:tcMar>
          </w:tcPr>
          <w:p w14:paraId="5C9098ED" w14:textId="77777777" w:rsidR="001A578C" w:rsidRPr="00805A62" w:rsidRDefault="00000000" w:rsidP="007A47B9">
            <w:pPr>
              <w:spacing w:line="360" w:lineRule="auto"/>
              <w:jc w:val="both"/>
              <w:rPr>
                <w:iCs/>
                <w:color w:val="000000"/>
              </w:rPr>
              <w:pPrChange w:id="268" w:author="USER" w:date="2022-11-23T19:33:00Z">
                <w:pPr>
                  <w:spacing w:line="240" w:lineRule="auto"/>
                  <w:jc w:val="both"/>
                </w:pPr>
              </w:pPrChange>
            </w:pPr>
            <w:r w:rsidRPr="00805A62">
              <w:rPr>
                <w:b/>
                <w:iCs/>
                <w:color w:val="000000"/>
              </w:rPr>
              <w:t>Optoacoplador</w:t>
            </w:r>
          </w:p>
          <w:p w14:paraId="3247950A" w14:textId="2D9287E2" w:rsidR="001A578C" w:rsidRPr="00805A62" w:rsidRDefault="00000000" w:rsidP="007A47B9">
            <w:pPr>
              <w:spacing w:line="360" w:lineRule="auto"/>
              <w:jc w:val="both"/>
              <w:rPr>
                <w:color w:val="000000"/>
              </w:rPr>
              <w:pPrChange w:id="269" w:author="USER" w:date="2022-11-23T19:33:00Z">
                <w:pPr>
                  <w:spacing w:line="240" w:lineRule="auto"/>
                  <w:jc w:val="both"/>
                </w:pPr>
              </w:pPrChange>
            </w:pPr>
            <w:r w:rsidRPr="00805A62">
              <w:rPr>
                <w:color w:val="000000"/>
              </w:rPr>
              <w:t>Empleado para conectar dos piezas electrónicas manteniendo el aislamiento galvánico entre ellas y transmitiendo la información a través de luz.</w:t>
            </w:r>
          </w:p>
        </w:tc>
        <w:tc>
          <w:tcPr>
            <w:tcW w:w="2734" w:type="dxa"/>
            <w:shd w:val="clear" w:color="auto" w:fill="auto"/>
            <w:tcMar>
              <w:top w:w="100" w:type="dxa"/>
              <w:left w:w="100" w:type="dxa"/>
              <w:bottom w:w="100" w:type="dxa"/>
              <w:right w:w="100" w:type="dxa"/>
            </w:tcMar>
          </w:tcPr>
          <w:p w14:paraId="7F2D6B68" w14:textId="77777777" w:rsidR="001A578C" w:rsidRPr="00805A62" w:rsidRDefault="00000000" w:rsidP="007A47B9">
            <w:pPr>
              <w:spacing w:line="360" w:lineRule="auto"/>
              <w:rPr>
                <w:color w:val="000000"/>
              </w:rPr>
              <w:pPrChange w:id="270" w:author="USER" w:date="2022-11-23T19:33:00Z">
                <w:pPr>
                  <w:spacing w:line="240" w:lineRule="auto"/>
                </w:pPr>
              </w:pPrChange>
            </w:pPr>
            <w:sdt>
              <w:sdtPr>
                <w:tag w:val="goog_rdk_32"/>
                <w:id w:val="1054281905"/>
              </w:sdtPr>
              <w:sdtContent>
                <w:commentRangeStart w:id="271"/>
              </w:sdtContent>
            </w:sdt>
            <w:r w:rsidRPr="00805A62">
              <w:rPr>
                <w:noProof/>
                <w:color w:val="000000"/>
              </w:rPr>
              <w:drawing>
                <wp:inline distT="0" distB="0" distL="0" distR="0" wp14:anchorId="17058D6A" wp14:editId="4B0ECF5C">
                  <wp:extent cx="859155" cy="859155"/>
                  <wp:effectExtent l="0" t="0" r="0" b="0"/>
                  <wp:docPr id="2137554793" name="image11.png"/>
                  <wp:cNvGraphicFramePr/>
                  <a:graphic xmlns:a="http://schemas.openxmlformats.org/drawingml/2006/main">
                    <a:graphicData uri="http://schemas.openxmlformats.org/drawingml/2006/picture">
                      <pic:pic xmlns:pic="http://schemas.openxmlformats.org/drawingml/2006/picture">
                        <pic:nvPicPr>
                          <pic:cNvPr id="2137554793" name="image11.png"/>
                          <pic:cNvPicPr preferRelativeResize="0"/>
                        </pic:nvPicPr>
                        <pic:blipFill>
                          <a:blip r:embed="rId45"/>
                          <a:srcRect/>
                          <a:stretch>
                            <a:fillRect/>
                          </a:stretch>
                        </pic:blipFill>
                        <pic:spPr>
                          <a:xfrm>
                            <a:off x="0" y="0"/>
                            <a:ext cx="859631" cy="859631"/>
                          </a:xfrm>
                          <a:prstGeom prst="rect">
                            <a:avLst/>
                          </a:prstGeom>
                        </pic:spPr>
                      </pic:pic>
                    </a:graphicData>
                  </a:graphic>
                </wp:inline>
              </w:drawing>
            </w:r>
            <w:commentRangeEnd w:id="271"/>
            <w:r w:rsidRPr="00805A62">
              <w:commentReference w:id="271"/>
            </w:r>
          </w:p>
          <w:p w14:paraId="6BF2E6ED" w14:textId="77777777" w:rsidR="001A578C" w:rsidRPr="00805A62" w:rsidRDefault="00000000" w:rsidP="007A47B9">
            <w:pPr>
              <w:widowControl w:val="0"/>
              <w:spacing w:line="360" w:lineRule="auto"/>
              <w:rPr>
                <w:color w:val="000000"/>
              </w:rPr>
              <w:pPrChange w:id="272" w:author="USER" w:date="2022-11-23T19:33:00Z">
                <w:pPr>
                  <w:widowControl w:val="0"/>
                  <w:spacing w:line="240" w:lineRule="auto"/>
                </w:pPr>
              </w:pPrChange>
            </w:pPr>
            <w:r w:rsidRPr="00805A62">
              <w:rPr>
                <w:b/>
                <w:color w:val="000000"/>
              </w:rPr>
              <w:t xml:space="preserve">Imagen: </w:t>
            </w:r>
            <w:r w:rsidRPr="00805A62">
              <w:rPr>
                <w:color w:val="666666"/>
              </w:rPr>
              <w:t>839317_i19</w:t>
            </w:r>
          </w:p>
        </w:tc>
      </w:tr>
      <w:tr w:rsidR="001A578C" w:rsidRPr="00805A62" w14:paraId="7A7A1B1F" w14:textId="77777777">
        <w:trPr>
          <w:trHeight w:val="420"/>
        </w:trPr>
        <w:tc>
          <w:tcPr>
            <w:tcW w:w="10678" w:type="dxa"/>
            <w:gridSpan w:val="2"/>
            <w:shd w:val="clear" w:color="auto" w:fill="auto"/>
            <w:tcMar>
              <w:top w:w="100" w:type="dxa"/>
              <w:left w:w="100" w:type="dxa"/>
              <w:bottom w:w="100" w:type="dxa"/>
              <w:right w:w="100" w:type="dxa"/>
            </w:tcMar>
          </w:tcPr>
          <w:p w14:paraId="5E594B34" w14:textId="77777777" w:rsidR="001A578C" w:rsidRPr="00805A62" w:rsidRDefault="00000000" w:rsidP="007A47B9">
            <w:pPr>
              <w:spacing w:line="360" w:lineRule="auto"/>
              <w:jc w:val="both"/>
              <w:rPr>
                <w:iCs/>
                <w:color w:val="000000"/>
              </w:rPr>
              <w:pPrChange w:id="273" w:author="USER" w:date="2022-11-23T19:33:00Z">
                <w:pPr>
                  <w:spacing w:line="240" w:lineRule="auto"/>
                  <w:jc w:val="both"/>
                </w:pPr>
              </w:pPrChange>
            </w:pPr>
            <w:r w:rsidRPr="00805A62">
              <w:rPr>
                <w:b/>
                <w:iCs/>
                <w:color w:val="000000"/>
              </w:rPr>
              <w:t>Fusibles</w:t>
            </w:r>
          </w:p>
          <w:p w14:paraId="22A6FB09" w14:textId="08396D73" w:rsidR="001A578C" w:rsidRPr="00805A62" w:rsidRDefault="00000000" w:rsidP="007A47B9">
            <w:pPr>
              <w:spacing w:line="360" w:lineRule="auto"/>
              <w:jc w:val="both"/>
              <w:rPr>
                <w:color w:val="000000"/>
              </w:rPr>
              <w:pPrChange w:id="274" w:author="USER" w:date="2022-11-23T19:33:00Z">
                <w:pPr>
                  <w:spacing w:line="240" w:lineRule="auto"/>
                  <w:jc w:val="both"/>
                </w:pPr>
              </w:pPrChange>
            </w:pPr>
            <w:r w:rsidRPr="00805A62">
              <w:rPr>
                <w:color w:val="000000"/>
              </w:rPr>
              <w:t>Son elementos de protección para los dispositivos, producen una ruptura cuando pasa una corriente no apta para estos.</w:t>
            </w:r>
          </w:p>
        </w:tc>
        <w:tc>
          <w:tcPr>
            <w:tcW w:w="2734" w:type="dxa"/>
            <w:shd w:val="clear" w:color="auto" w:fill="auto"/>
            <w:tcMar>
              <w:top w:w="100" w:type="dxa"/>
              <w:left w:w="100" w:type="dxa"/>
              <w:bottom w:w="100" w:type="dxa"/>
              <w:right w:w="100" w:type="dxa"/>
            </w:tcMar>
          </w:tcPr>
          <w:p w14:paraId="7AF94662" w14:textId="77777777" w:rsidR="001A578C" w:rsidRPr="00805A62" w:rsidRDefault="00000000" w:rsidP="007A47B9">
            <w:pPr>
              <w:spacing w:line="360" w:lineRule="auto"/>
              <w:rPr>
                <w:color w:val="000000"/>
              </w:rPr>
              <w:pPrChange w:id="275" w:author="USER" w:date="2022-11-23T19:33:00Z">
                <w:pPr>
                  <w:spacing w:line="240" w:lineRule="auto"/>
                </w:pPr>
              </w:pPrChange>
            </w:pPr>
            <w:sdt>
              <w:sdtPr>
                <w:tag w:val="goog_rdk_33"/>
                <w:id w:val="-1346620688"/>
              </w:sdtPr>
              <w:sdtContent>
                <w:commentRangeStart w:id="276"/>
              </w:sdtContent>
            </w:sdt>
            <w:r w:rsidRPr="00805A62">
              <w:rPr>
                <w:noProof/>
                <w:color w:val="000000"/>
              </w:rPr>
              <w:drawing>
                <wp:inline distT="0" distB="0" distL="0" distR="0" wp14:anchorId="1235CA93" wp14:editId="34A92E30">
                  <wp:extent cx="752475" cy="752475"/>
                  <wp:effectExtent l="0" t="0" r="0" b="0"/>
                  <wp:docPr id="2137554794" name="image15.png"/>
                  <wp:cNvGraphicFramePr/>
                  <a:graphic xmlns:a="http://schemas.openxmlformats.org/drawingml/2006/main">
                    <a:graphicData uri="http://schemas.openxmlformats.org/drawingml/2006/picture">
                      <pic:pic xmlns:pic="http://schemas.openxmlformats.org/drawingml/2006/picture">
                        <pic:nvPicPr>
                          <pic:cNvPr id="2137554794" name="image15.png"/>
                          <pic:cNvPicPr preferRelativeResize="0"/>
                        </pic:nvPicPr>
                        <pic:blipFill>
                          <a:blip r:embed="rId46"/>
                          <a:srcRect/>
                          <a:stretch>
                            <a:fillRect/>
                          </a:stretch>
                        </pic:blipFill>
                        <pic:spPr>
                          <a:xfrm>
                            <a:off x="0" y="0"/>
                            <a:ext cx="752475" cy="752475"/>
                          </a:xfrm>
                          <a:prstGeom prst="rect">
                            <a:avLst/>
                          </a:prstGeom>
                        </pic:spPr>
                      </pic:pic>
                    </a:graphicData>
                  </a:graphic>
                </wp:inline>
              </w:drawing>
            </w:r>
            <w:commentRangeEnd w:id="276"/>
            <w:r w:rsidRPr="00805A62">
              <w:commentReference w:id="276"/>
            </w:r>
          </w:p>
          <w:p w14:paraId="5E303550" w14:textId="77777777" w:rsidR="001A578C" w:rsidRPr="00805A62" w:rsidRDefault="00000000" w:rsidP="007A47B9">
            <w:pPr>
              <w:widowControl w:val="0"/>
              <w:spacing w:line="360" w:lineRule="auto"/>
              <w:rPr>
                <w:color w:val="000000"/>
              </w:rPr>
              <w:pPrChange w:id="277" w:author="USER" w:date="2022-11-23T19:33:00Z">
                <w:pPr>
                  <w:widowControl w:val="0"/>
                  <w:spacing w:line="240" w:lineRule="auto"/>
                </w:pPr>
              </w:pPrChange>
            </w:pPr>
            <w:r w:rsidRPr="00805A62">
              <w:rPr>
                <w:b/>
                <w:color w:val="000000"/>
              </w:rPr>
              <w:lastRenderedPageBreak/>
              <w:t xml:space="preserve">Imagen: </w:t>
            </w:r>
            <w:r w:rsidRPr="00805A62">
              <w:rPr>
                <w:color w:val="666666"/>
              </w:rPr>
              <w:t>839317_i20</w:t>
            </w:r>
          </w:p>
        </w:tc>
      </w:tr>
      <w:tr w:rsidR="001A578C" w:rsidRPr="00805A62" w14:paraId="0913C93D" w14:textId="77777777">
        <w:trPr>
          <w:trHeight w:val="420"/>
        </w:trPr>
        <w:tc>
          <w:tcPr>
            <w:tcW w:w="10678" w:type="dxa"/>
            <w:gridSpan w:val="2"/>
            <w:shd w:val="clear" w:color="auto" w:fill="auto"/>
            <w:tcMar>
              <w:top w:w="100" w:type="dxa"/>
              <w:left w:w="100" w:type="dxa"/>
              <w:bottom w:w="100" w:type="dxa"/>
              <w:right w:w="100" w:type="dxa"/>
            </w:tcMar>
          </w:tcPr>
          <w:p w14:paraId="396F6508" w14:textId="77777777" w:rsidR="001A578C" w:rsidRPr="00CB13A6" w:rsidRDefault="00000000" w:rsidP="007A47B9">
            <w:pPr>
              <w:spacing w:line="360" w:lineRule="auto"/>
              <w:jc w:val="both"/>
              <w:rPr>
                <w:iCs/>
                <w:color w:val="000000"/>
              </w:rPr>
              <w:pPrChange w:id="278" w:author="USER" w:date="2022-11-23T19:33:00Z">
                <w:pPr>
                  <w:spacing w:line="240" w:lineRule="auto"/>
                  <w:jc w:val="both"/>
                </w:pPr>
              </w:pPrChange>
            </w:pPr>
            <w:r w:rsidRPr="00CB13A6">
              <w:rPr>
                <w:b/>
                <w:iCs/>
                <w:color w:val="000000"/>
              </w:rPr>
              <w:lastRenderedPageBreak/>
              <w:t>Micro interruptores</w:t>
            </w:r>
          </w:p>
          <w:p w14:paraId="0183A59F" w14:textId="419FE6DE" w:rsidR="001A578C" w:rsidRPr="00805A62" w:rsidRDefault="00000000" w:rsidP="007A47B9">
            <w:pPr>
              <w:spacing w:line="360" w:lineRule="auto"/>
              <w:jc w:val="both"/>
              <w:rPr>
                <w:color w:val="000000"/>
              </w:rPr>
              <w:pPrChange w:id="279" w:author="USER" w:date="2022-11-23T19:33:00Z">
                <w:pPr>
                  <w:spacing w:line="240" w:lineRule="auto"/>
                  <w:jc w:val="both"/>
                </w:pPr>
              </w:pPrChange>
            </w:pPr>
            <w:r w:rsidRPr="00805A62">
              <w:rPr>
                <w:color w:val="000000"/>
              </w:rPr>
              <w:t xml:space="preserve">Algunos son de enclavamiento (Interruptores) y otros de acción temporal (Pulsadores), se pueden encontrar abiertos o </w:t>
            </w:r>
            <w:proofErr w:type="gramStart"/>
            <w:r w:rsidRPr="00805A62">
              <w:rPr>
                <w:color w:val="000000"/>
              </w:rPr>
              <w:t>cerrado</w:t>
            </w:r>
            <w:r w:rsidR="00CB13A6">
              <w:rPr>
                <w:color w:val="000000"/>
              </w:rPr>
              <w:t>,</w:t>
            </w:r>
            <w:r w:rsidRPr="00805A62">
              <w:rPr>
                <w:color w:val="000000"/>
              </w:rPr>
              <w:t>.</w:t>
            </w:r>
            <w:proofErr w:type="gramEnd"/>
            <w:r w:rsidRPr="00805A62">
              <w:rPr>
                <w:color w:val="000000"/>
              </w:rPr>
              <w:t xml:space="preserve"> (Llamas, 2020).</w:t>
            </w:r>
          </w:p>
        </w:tc>
        <w:tc>
          <w:tcPr>
            <w:tcW w:w="2734" w:type="dxa"/>
            <w:shd w:val="clear" w:color="auto" w:fill="auto"/>
            <w:tcMar>
              <w:top w:w="100" w:type="dxa"/>
              <w:left w:w="100" w:type="dxa"/>
              <w:bottom w:w="100" w:type="dxa"/>
              <w:right w:w="100" w:type="dxa"/>
            </w:tcMar>
          </w:tcPr>
          <w:p w14:paraId="614A5A0B" w14:textId="77777777" w:rsidR="001A578C" w:rsidRPr="00805A62" w:rsidRDefault="00000000" w:rsidP="007A47B9">
            <w:pPr>
              <w:spacing w:line="360" w:lineRule="auto"/>
              <w:rPr>
                <w:color w:val="000000"/>
              </w:rPr>
              <w:pPrChange w:id="280" w:author="USER" w:date="2022-11-23T19:33:00Z">
                <w:pPr>
                  <w:spacing w:line="240" w:lineRule="auto"/>
                </w:pPr>
              </w:pPrChange>
            </w:pPr>
            <w:sdt>
              <w:sdtPr>
                <w:tag w:val="goog_rdk_34"/>
                <w:id w:val="55048535"/>
              </w:sdtPr>
              <w:sdtContent>
                <w:commentRangeStart w:id="281"/>
              </w:sdtContent>
            </w:sdt>
            <w:r w:rsidRPr="00805A62">
              <w:rPr>
                <w:noProof/>
                <w:color w:val="000000"/>
              </w:rPr>
              <w:drawing>
                <wp:inline distT="0" distB="0" distL="0" distR="0" wp14:anchorId="595DB789" wp14:editId="7B56E346">
                  <wp:extent cx="752475" cy="752475"/>
                  <wp:effectExtent l="0" t="0" r="0" b="0"/>
                  <wp:docPr id="2137554795" name="image16.png"/>
                  <wp:cNvGraphicFramePr/>
                  <a:graphic xmlns:a="http://schemas.openxmlformats.org/drawingml/2006/main">
                    <a:graphicData uri="http://schemas.openxmlformats.org/drawingml/2006/picture">
                      <pic:pic xmlns:pic="http://schemas.openxmlformats.org/drawingml/2006/picture">
                        <pic:nvPicPr>
                          <pic:cNvPr id="2137554795" name="image16.png"/>
                          <pic:cNvPicPr preferRelativeResize="0"/>
                        </pic:nvPicPr>
                        <pic:blipFill>
                          <a:blip r:embed="rId47"/>
                          <a:srcRect/>
                          <a:stretch>
                            <a:fillRect/>
                          </a:stretch>
                        </pic:blipFill>
                        <pic:spPr>
                          <a:xfrm>
                            <a:off x="0" y="0"/>
                            <a:ext cx="752475" cy="752475"/>
                          </a:xfrm>
                          <a:prstGeom prst="rect">
                            <a:avLst/>
                          </a:prstGeom>
                        </pic:spPr>
                      </pic:pic>
                    </a:graphicData>
                  </a:graphic>
                </wp:inline>
              </w:drawing>
            </w:r>
            <w:commentRangeEnd w:id="281"/>
            <w:r w:rsidRPr="00805A62">
              <w:commentReference w:id="281"/>
            </w:r>
          </w:p>
          <w:p w14:paraId="090467EE" w14:textId="77777777" w:rsidR="001A578C" w:rsidRPr="00805A62" w:rsidRDefault="00000000" w:rsidP="007A47B9">
            <w:pPr>
              <w:widowControl w:val="0"/>
              <w:spacing w:line="360" w:lineRule="auto"/>
              <w:rPr>
                <w:color w:val="000000"/>
              </w:rPr>
              <w:pPrChange w:id="282" w:author="USER" w:date="2022-11-23T19:33:00Z">
                <w:pPr>
                  <w:widowControl w:val="0"/>
                  <w:spacing w:line="240" w:lineRule="auto"/>
                </w:pPr>
              </w:pPrChange>
            </w:pPr>
            <w:r w:rsidRPr="00805A62">
              <w:rPr>
                <w:b/>
                <w:color w:val="000000"/>
              </w:rPr>
              <w:t xml:space="preserve">Imagen: </w:t>
            </w:r>
            <w:r w:rsidRPr="00805A62">
              <w:rPr>
                <w:color w:val="666666"/>
              </w:rPr>
              <w:t>839317_i21</w:t>
            </w:r>
          </w:p>
        </w:tc>
      </w:tr>
    </w:tbl>
    <w:p w14:paraId="571BF057" w14:textId="68F97ACE" w:rsidR="001A578C" w:rsidRPr="00805A62" w:rsidRDefault="001A578C" w:rsidP="007A47B9">
      <w:pPr>
        <w:spacing w:line="360" w:lineRule="auto"/>
        <w:jc w:val="both"/>
        <w:rPr>
          <w:b/>
          <w:color w:val="7F7F7F"/>
        </w:rPr>
        <w:pPrChange w:id="283" w:author="USER" w:date="2022-11-23T19:33:00Z">
          <w:pPr>
            <w:jc w:val="both"/>
          </w:pPr>
        </w:pPrChange>
      </w:pPr>
    </w:p>
    <w:p w14:paraId="45E92B92" w14:textId="289008FC" w:rsidR="00E450A0" w:rsidRPr="00805A62" w:rsidRDefault="00E450A0" w:rsidP="007A47B9">
      <w:pPr>
        <w:spacing w:line="360" w:lineRule="auto"/>
        <w:jc w:val="both"/>
        <w:rPr>
          <w:b/>
          <w:color w:val="7F7F7F"/>
        </w:rPr>
        <w:pPrChange w:id="284" w:author="USER" w:date="2022-11-23T19:33:00Z">
          <w:pPr>
            <w:jc w:val="both"/>
          </w:pPr>
        </w:pPrChange>
      </w:pPr>
    </w:p>
    <w:p w14:paraId="38B5840A" w14:textId="77777777" w:rsidR="00E450A0" w:rsidRPr="00805A62" w:rsidRDefault="00E450A0" w:rsidP="007A47B9">
      <w:pPr>
        <w:spacing w:line="360" w:lineRule="auto"/>
        <w:jc w:val="both"/>
        <w:rPr>
          <w:b/>
          <w:color w:val="7F7F7F"/>
        </w:rPr>
        <w:pPrChange w:id="285" w:author="USER" w:date="2022-11-23T19:33:00Z">
          <w:pPr>
            <w:jc w:val="both"/>
          </w:pPr>
        </w:pPrChange>
      </w:pPr>
    </w:p>
    <w:p w14:paraId="65E028DF" w14:textId="77777777" w:rsidR="001A578C" w:rsidRPr="00805A62" w:rsidRDefault="00000000" w:rsidP="007A47B9">
      <w:pPr>
        <w:spacing w:line="360" w:lineRule="auto"/>
        <w:jc w:val="both"/>
        <w:rPr>
          <w:b/>
          <w:color w:val="000000"/>
        </w:rPr>
        <w:pPrChange w:id="286" w:author="USER" w:date="2022-11-23T19:33:00Z">
          <w:pPr>
            <w:jc w:val="both"/>
          </w:pPr>
        </w:pPrChange>
      </w:pPr>
      <w:r w:rsidRPr="00805A62">
        <w:rPr>
          <w:b/>
          <w:color w:val="000000"/>
        </w:rPr>
        <w:t>Técnicas de ensamble</w:t>
      </w:r>
    </w:p>
    <w:tbl>
      <w:tblPr>
        <w:tblStyle w:val="Style12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2FD7481D" w14:textId="77777777">
        <w:trPr>
          <w:trHeight w:val="444"/>
        </w:trPr>
        <w:tc>
          <w:tcPr>
            <w:tcW w:w="13422" w:type="dxa"/>
            <w:shd w:val="clear" w:color="auto" w:fill="8DB3E2"/>
          </w:tcPr>
          <w:p w14:paraId="638CE919" w14:textId="77777777" w:rsidR="001A578C" w:rsidRPr="00805A62" w:rsidRDefault="00000000" w:rsidP="007A47B9">
            <w:pPr>
              <w:pStyle w:val="Ttulo1"/>
              <w:spacing w:before="0" w:after="0" w:line="360" w:lineRule="auto"/>
              <w:jc w:val="center"/>
              <w:rPr>
                <w:sz w:val="22"/>
                <w:szCs w:val="22"/>
              </w:rPr>
              <w:pPrChange w:id="287" w:author="USER" w:date="2022-11-23T19:33:00Z">
                <w:pPr>
                  <w:pStyle w:val="Ttulo1"/>
                  <w:spacing w:before="0" w:after="0" w:line="240" w:lineRule="auto"/>
                  <w:jc w:val="center"/>
                </w:pPr>
              </w:pPrChange>
            </w:pPr>
            <w:r w:rsidRPr="00805A62">
              <w:rPr>
                <w:sz w:val="22"/>
                <w:szCs w:val="22"/>
              </w:rPr>
              <w:t>Cuadro de texto</w:t>
            </w:r>
          </w:p>
        </w:tc>
      </w:tr>
      <w:tr w:rsidR="001A578C" w:rsidRPr="00805A62" w14:paraId="5C163980" w14:textId="77777777">
        <w:tc>
          <w:tcPr>
            <w:tcW w:w="13422" w:type="dxa"/>
          </w:tcPr>
          <w:p w14:paraId="70F646D1" w14:textId="3A4BC6E7" w:rsidR="001A578C" w:rsidRPr="00805A62" w:rsidRDefault="00000000" w:rsidP="007A47B9">
            <w:pPr>
              <w:spacing w:line="360" w:lineRule="auto"/>
              <w:jc w:val="both"/>
              <w:rPr>
                <w:color w:val="000000"/>
              </w:rPr>
              <w:pPrChange w:id="288" w:author="USER" w:date="2022-11-23T19:33:00Z">
                <w:pPr>
                  <w:jc w:val="both"/>
                </w:pPr>
              </w:pPrChange>
            </w:pPr>
            <w:r w:rsidRPr="00805A62">
              <w:rPr>
                <w:color w:val="000000"/>
              </w:rPr>
              <w:t>Según (</w:t>
            </w:r>
            <w:proofErr w:type="gramStart"/>
            <w:r w:rsidRPr="00805A62">
              <w:rPr>
                <w:color w:val="000000"/>
              </w:rPr>
              <w:t>Jordana</w:t>
            </w:r>
            <w:proofErr w:type="gramEnd"/>
            <w:r w:rsidRPr="00805A62">
              <w:rPr>
                <w:color w:val="000000"/>
              </w:rPr>
              <w:t>, 2018)</w:t>
            </w:r>
            <w:r w:rsidR="00CB13A6">
              <w:rPr>
                <w:color w:val="000000"/>
              </w:rPr>
              <w:t>:</w:t>
            </w:r>
            <w:r w:rsidRPr="00805A62">
              <w:rPr>
                <w:color w:val="000000"/>
              </w:rPr>
              <w:t xml:space="preserve"> “el diseño de </w:t>
            </w:r>
            <w:proofErr w:type="spellStart"/>
            <w:r w:rsidRPr="00805A62">
              <w:rPr>
                <w:color w:val="000000"/>
              </w:rPr>
              <w:t>PCBs</w:t>
            </w:r>
            <w:proofErr w:type="spellEnd"/>
            <w:r w:rsidRPr="00805A62">
              <w:rPr>
                <w:color w:val="000000"/>
              </w:rPr>
              <w:t xml:space="preserve"> cuenta con un área en constante desarrollo debido a que cada día los elementos son más pequeños, con mayor cantidad de pines y con frecuencias de reloj más altas.” Por ello, es necesario tener un plan que cuente con la implementación de dispositivos y tecnologías cómo </w:t>
            </w:r>
            <w:proofErr w:type="spellStart"/>
            <w:r w:rsidRPr="00805A62">
              <w:rPr>
                <w:color w:val="000000"/>
              </w:rPr>
              <w:t>FPGAs</w:t>
            </w:r>
            <w:proofErr w:type="spellEnd"/>
            <w:r w:rsidRPr="00805A62">
              <w:rPr>
                <w:color w:val="000000"/>
              </w:rPr>
              <w:t xml:space="preserve">, </w:t>
            </w:r>
            <w:proofErr w:type="spellStart"/>
            <w:r w:rsidRPr="00805A62">
              <w:rPr>
                <w:color w:val="000000"/>
              </w:rPr>
              <w:t>DSPs</w:t>
            </w:r>
            <w:proofErr w:type="spellEnd"/>
            <w:r w:rsidRPr="00805A62">
              <w:rPr>
                <w:color w:val="000000"/>
              </w:rPr>
              <w:t xml:space="preserve">, sensores digitales, entre otros elementos que se requieren para conocer bien cuáles son las técnicas implementadas, además </w:t>
            </w:r>
            <w:r w:rsidR="00CB13A6">
              <w:rPr>
                <w:color w:val="000000"/>
              </w:rPr>
              <w:t>d</w:t>
            </w:r>
            <w:r w:rsidRPr="00805A62">
              <w:rPr>
                <w:color w:val="000000"/>
              </w:rPr>
              <w:t>el funcionamiento de los programas de diseño.</w:t>
            </w:r>
          </w:p>
          <w:p w14:paraId="21ED1A6D" w14:textId="77777777" w:rsidR="001A578C" w:rsidRPr="00805A62" w:rsidRDefault="001A578C" w:rsidP="007A47B9">
            <w:pPr>
              <w:spacing w:line="360" w:lineRule="auto"/>
              <w:rPr>
                <w:color w:val="000000"/>
              </w:rPr>
              <w:pPrChange w:id="289" w:author="USER" w:date="2022-11-23T19:33:00Z">
                <w:pPr/>
              </w:pPrChange>
            </w:pPr>
          </w:p>
          <w:p w14:paraId="201B8DA8" w14:textId="008FF701" w:rsidR="001A578C" w:rsidRPr="00805A62" w:rsidRDefault="00000000" w:rsidP="007A47B9">
            <w:pPr>
              <w:spacing w:line="360" w:lineRule="auto"/>
              <w:jc w:val="both"/>
              <w:rPr>
                <w:color w:val="000000"/>
              </w:rPr>
              <w:pPrChange w:id="290" w:author="USER" w:date="2022-11-23T19:33:00Z">
                <w:pPr>
                  <w:jc w:val="both"/>
                </w:pPr>
              </w:pPrChange>
            </w:pPr>
            <w:r w:rsidRPr="00805A62">
              <w:rPr>
                <w:color w:val="000000"/>
              </w:rPr>
              <w:t xml:space="preserve">Para ello se define el proceso adecuado para el desarrollo de las </w:t>
            </w:r>
            <w:proofErr w:type="spellStart"/>
            <w:r w:rsidRPr="00805A62">
              <w:rPr>
                <w:color w:val="000000"/>
              </w:rPr>
              <w:t>PCB’s</w:t>
            </w:r>
            <w:proofErr w:type="spellEnd"/>
            <w:r w:rsidRPr="00805A62">
              <w:rPr>
                <w:color w:val="000000"/>
              </w:rPr>
              <w:t xml:space="preserve">. </w:t>
            </w:r>
          </w:p>
        </w:tc>
      </w:tr>
    </w:tbl>
    <w:p w14:paraId="5BA8CAAD" w14:textId="77777777" w:rsidR="001A578C" w:rsidRPr="00805A62" w:rsidRDefault="001A578C" w:rsidP="007A47B9">
      <w:pPr>
        <w:spacing w:line="360" w:lineRule="auto"/>
        <w:jc w:val="both"/>
        <w:rPr>
          <w:b/>
          <w:color w:val="7F7F7F"/>
        </w:rPr>
        <w:pPrChange w:id="291" w:author="USER" w:date="2022-11-23T19:33:00Z">
          <w:pPr>
            <w:jc w:val="both"/>
          </w:pPr>
        </w:pPrChange>
      </w:pPr>
    </w:p>
    <w:tbl>
      <w:tblPr>
        <w:tblStyle w:val="Style124"/>
        <w:tblW w:w="13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55"/>
        <w:gridCol w:w="11250"/>
      </w:tblGrid>
      <w:tr w:rsidR="001A578C" w:rsidRPr="00805A62" w14:paraId="737D8346" w14:textId="77777777">
        <w:trPr>
          <w:trHeight w:val="580"/>
        </w:trPr>
        <w:tc>
          <w:tcPr>
            <w:tcW w:w="2155" w:type="dxa"/>
            <w:shd w:val="clear" w:color="auto" w:fill="C9DAF8"/>
            <w:tcMar>
              <w:top w:w="100" w:type="dxa"/>
              <w:left w:w="100" w:type="dxa"/>
              <w:bottom w:w="100" w:type="dxa"/>
              <w:right w:w="100" w:type="dxa"/>
            </w:tcMar>
          </w:tcPr>
          <w:p w14:paraId="75742D41" w14:textId="77777777" w:rsidR="001A578C" w:rsidRPr="00805A62" w:rsidRDefault="001A578C" w:rsidP="007A47B9">
            <w:pPr>
              <w:widowControl w:val="0"/>
              <w:spacing w:line="360" w:lineRule="auto"/>
              <w:jc w:val="center"/>
              <w:rPr>
                <w:b/>
                <w:color w:val="000000"/>
              </w:rPr>
              <w:pPrChange w:id="292" w:author="USER" w:date="2022-11-23T19:33:00Z">
                <w:pPr>
                  <w:widowControl w:val="0"/>
                  <w:spacing w:line="240" w:lineRule="auto"/>
                  <w:jc w:val="center"/>
                </w:pPr>
              </w:pPrChange>
            </w:pPr>
          </w:p>
          <w:p w14:paraId="04F911B9" w14:textId="77777777" w:rsidR="001A578C" w:rsidRPr="00805A62" w:rsidRDefault="00000000" w:rsidP="007A47B9">
            <w:pPr>
              <w:widowControl w:val="0"/>
              <w:spacing w:line="360" w:lineRule="auto"/>
              <w:jc w:val="center"/>
              <w:rPr>
                <w:b/>
                <w:color w:val="000000"/>
              </w:rPr>
              <w:pPrChange w:id="293" w:author="USER" w:date="2022-11-23T19:33:00Z">
                <w:pPr>
                  <w:widowControl w:val="0"/>
                  <w:spacing w:line="240" w:lineRule="auto"/>
                  <w:jc w:val="center"/>
                </w:pPr>
              </w:pPrChange>
            </w:pPr>
            <w:r w:rsidRPr="00805A62">
              <w:rPr>
                <w:b/>
                <w:color w:val="000000"/>
              </w:rPr>
              <w:lastRenderedPageBreak/>
              <w:t>Tipo de recurso</w:t>
            </w:r>
          </w:p>
        </w:tc>
        <w:tc>
          <w:tcPr>
            <w:tcW w:w="11250" w:type="dxa"/>
            <w:shd w:val="clear" w:color="auto" w:fill="C9DAF8"/>
            <w:tcMar>
              <w:top w:w="100" w:type="dxa"/>
              <w:left w:w="100" w:type="dxa"/>
              <w:bottom w:w="100" w:type="dxa"/>
              <w:right w:w="100" w:type="dxa"/>
            </w:tcMar>
          </w:tcPr>
          <w:p w14:paraId="6229AA77" w14:textId="2E038BED" w:rsidR="001A578C" w:rsidRPr="00805A62" w:rsidRDefault="00000000" w:rsidP="007A47B9">
            <w:pPr>
              <w:pStyle w:val="Ttulo"/>
              <w:widowControl w:val="0"/>
              <w:spacing w:line="360" w:lineRule="auto"/>
              <w:jc w:val="center"/>
              <w:rPr>
                <w:sz w:val="22"/>
                <w:szCs w:val="22"/>
              </w:rPr>
              <w:pPrChange w:id="294" w:author="USER" w:date="2022-11-23T19:33:00Z">
                <w:pPr>
                  <w:pStyle w:val="Ttulo"/>
                  <w:widowControl w:val="0"/>
                  <w:spacing w:line="240" w:lineRule="auto"/>
                  <w:jc w:val="center"/>
                </w:pPr>
              </w:pPrChange>
            </w:pPr>
            <w:r w:rsidRPr="00805A62">
              <w:rPr>
                <w:sz w:val="22"/>
                <w:szCs w:val="22"/>
              </w:rPr>
              <w:lastRenderedPageBreak/>
              <w:t xml:space="preserve">Pestañas o </w:t>
            </w:r>
            <w:proofErr w:type="spellStart"/>
            <w:r w:rsidRPr="00805A62">
              <w:rPr>
                <w:sz w:val="22"/>
                <w:szCs w:val="22"/>
              </w:rPr>
              <w:t>tabs</w:t>
            </w:r>
            <w:proofErr w:type="spellEnd"/>
            <w:r w:rsidRPr="00805A62">
              <w:rPr>
                <w:sz w:val="22"/>
                <w:szCs w:val="22"/>
              </w:rPr>
              <w:t xml:space="preserve"> </w:t>
            </w:r>
            <w:r w:rsidR="00E450A0" w:rsidRPr="00805A62">
              <w:rPr>
                <w:sz w:val="22"/>
                <w:szCs w:val="22"/>
              </w:rPr>
              <w:t>v</w:t>
            </w:r>
            <w:r w:rsidRPr="00805A62">
              <w:rPr>
                <w:sz w:val="22"/>
                <w:szCs w:val="22"/>
              </w:rPr>
              <w:t>erticales</w:t>
            </w:r>
          </w:p>
        </w:tc>
      </w:tr>
      <w:tr w:rsidR="001A578C" w:rsidRPr="00805A62" w14:paraId="433F8218" w14:textId="77777777">
        <w:trPr>
          <w:trHeight w:val="420"/>
        </w:trPr>
        <w:tc>
          <w:tcPr>
            <w:tcW w:w="2155" w:type="dxa"/>
            <w:shd w:val="clear" w:color="auto" w:fill="auto"/>
            <w:tcMar>
              <w:top w:w="100" w:type="dxa"/>
              <w:left w:w="100" w:type="dxa"/>
              <w:bottom w:w="100" w:type="dxa"/>
              <w:right w:w="100" w:type="dxa"/>
            </w:tcMar>
          </w:tcPr>
          <w:p w14:paraId="312211C9" w14:textId="77777777" w:rsidR="001A578C" w:rsidRPr="00805A62" w:rsidRDefault="00000000" w:rsidP="007A47B9">
            <w:pPr>
              <w:widowControl w:val="0"/>
              <w:spacing w:line="360" w:lineRule="auto"/>
              <w:rPr>
                <w:b/>
                <w:color w:val="000000"/>
              </w:rPr>
              <w:pPrChange w:id="295" w:author="USER" w:date="2022-11-23T19:33:00Z">
                <w:pPr>
                  <w:widowControl w:val="0"/>
                  <w:spacing w:line="240" w:lineRule="auto"/>
                </w:pPr>
              </w:pPrChange>
            </w:pPr>
            <w:r w:rsidRPr="00805A62">
              <w:rPr>
                <w:b/>
                <w:color w:val="000000"/>
              </w:rPr>
              <w:t>Introducción</w:t>
            </w:r>
          </w:p>
        </w:tc>
        <w:tc>
          <w:tcPr>
            <w:tcW w:w="11250" w:type="dxa"/>
            <w:shd w:val="clear" w:color="auto" w:fill="auto"/>
            <w:tcMar>
              <w:top w:w="100" w:type="dxa"/>
              <w:left w:w="100" w:type="dxa"/>
              <w:bottom w:w="100" w:type="dxa"/>
              <w:right w:w="100" w:type="dxa"/>
            </w:tcMar>
          </w:tcPr>
          <w:p w14:paraId="03112184" w14:textId="77777777" w:rsidR="001A578C" w:rsidRPr="00805A62" w:rsidRDefault="00000000" w:rsidP="007A47B9">
            <w:pPr>
              <w:widowControl w:val="0"/>
              <w:spacing w:line="360" w:lineRule="auto"/>
              <w:rPr>
                <w:color w:val="000000"/>
              </w:rPr>
              <w:pPrChange w:id="296" w:author="USER" w:date="2022-11-23T19:33:00Z">
                <w:pPr>
                  <w:widowControl w:val="0"/>
                  <w:spacing w:line="240" w:lineRule="auto"/>
                </w:pPr>
              </w:pPrChange>
            </w:pPr>
            <w:r w:rsidRPr="00805A62">
              <w:rPr>
                <w:color w:val="000000"/>
              </w:rPr>
              <w:t xml:space="preserve">A continuación, se presentan los elementos que deben ser considerados en las técnicas de ensamble: </w:t>
            </w:r>
          </w:p>
        </w:tc>
      </w:tr>
      <w:tr w:rsidR="001A578C" w:rsidRPr="00805A62" w14:paraId="3ADA4568" w14:textId="77777777">
        <w:trPr>
          <w:trHeight w:val="420"/>
        </w:trPr>
        <w:tc>
          <w:tcPr>
            <w:tcW w:w="13405" w:type="dxa"/>
            <w:gridSpan w:val="2"/>
            <w:shd w:val="clear" w:color="auto" w:fill="auto"/>
            <w:tcMar>
              <w:top w:w="100" w:type="dxa"/>
              <w:left w:w="100" w:type="dxa"/>
              <w:bottom w:w="100" w:type="dxa"/>
              <w:right w:w="100" w:type="dxa"/>
            </w:tcMar>
          </w:tcPr>
          <w:p w14:paraId="766EB4F3" w14:textId="77777777" w:rsidR="001A578C" w:rsidRPr="00805A62" w:rsidRDefault="00000000" w:rsidP="007A47B9">
            <w:pPr>
              <w:widowControl w:val="0"/>
              <w:spacing w:line="360" w:lineRule="auto"/>
              <w:jc w:val="center"/>
              <w:rPr>
                <w:color w:val="000000"/>
              </w:rPr>
              <w:pPrChange w:id="297" w:author="USER" w:date="2022-11-23T19:33:00Z">
                <w:pPr>
                  <w:widowControl w:val="0"/>
                  <w:spacing w:line="240" w:lineRule="auto"/>
                  <w:jc w:val="center"/>
                </w:pPr>
              </w:pPrChange>
            </w:pPr>
            <w:sdt>
              <w:sdtPr>
                <w:tag w:val="goog_rdk_35"/>
                <w:id w:val="358855233"/>
              </w:sdtPr>
              <w:sdtContent>
                <w:commentRangeStart w:id="298"/>
              </w:sdtContent>
            </w:sdt>
            <w:r w:rsidRPr="00805A62">
              <w:rPr>
                <w:noProof/>
                <w:color w:val="000000"/>
              </w:rPr>
              <w:drawing>
                <wp:inline distT="0" distB="0" distL="0" distR="0" wp14:anchorId="4F59F2D5" wp14:editId="48C5BFB4">
                  <wp:extent cx="3392805" cy="2374900"/>
                  <wp:effectExtent l="0" t="0" r="0" b="0"/>
                  <wp:docPr id="2137554796" name="image7.png"/>
                  <wp:cNvGraphicFramePr/>
                  <a:graphic xmlns:a="http://schemas.openxmlformats.org/drawingml/2006/main">
                    <a:graphicData uri="http://schemas.openxmlformats.org/drawingml/2006/picture">
                      <pic:pic xmlns:pic="http://schemas.openxmlformats.org/drawingml/2006/picture">
                        <pic:nvPicPr>
                          <pic:cNvPr id="2137554796" name="image7.png"/>
                          <pic:cNvPicPr preferRelativeResize="0"/>
                        </pic:nvPicPr>
                        <pic:blipFill>
                          <a:blip r:embed="rId48"/>
                          <a:srcRect/>
                          <a:stretch>
                            <a:fillRect/>
                          </a:stretch>
                        </pic:blipFill>
                        <pic:spPr>
                          <a:xfrm>
                            <a:off x="0" y="0"/>
                            <a:ext cx="3393281" cy="2375297"/>
                          </a:xfrm>
                          <a:prstGeom prst="rect">
                            <a:avLst/>
                          </a:prstGeom>
                        </pic:spPr>
                      </pic:pic>
                    </a:graphicData>
                  </a:graphic>
                </wp:inline>
              </w:drawing>
            </w:r>
            <w:commentRangeEnd w:id="298"/>
            <w:r w:rsidRPr="00805A62">
              <w:commentReference w:id="298"/>
            </w:r>
          </w:p>
          <w:p w14:paraId="54116847" w14:textId="77777777" w:rsidR="001A578C" w:rsidRPr="00805A62" w:rsidRDefault="00000000" w:rsidP="007A47B9">
            <w:pPr>
              <w:widowControl w:val="0"/>
              <w:spacing w:line="360" w:lineRule="auto"/>
              <w:rPr>
                <w:b/>
                <w:color w:val="000000"/>
              </w:rPr>
              <w:pPrChange w:id="299" w:author="USER" w:date="2022-11-23T19:33:00Z">
                <w:pPr>
                  <w:widowControl w:val="0"/>
                  <w:spacing w:line="240" w:lineRule="auto"/>
                </w:pPr>
              </w:pPrChange>
            </w:pPr>
            <w:r w:rsidRPr="00805A62">
              <w:rPr>
                <w:b/>
                <w:color w:val="000000"/>
              </w:rPr>
              <w:t xml:space="preserve">Imagen: </w:t>
            </w:r>
            <w:r w:rsidRPr="00805A62">
              <w:rPr>
                <w:color w:val="000000"/>
              </w:rPr>
              <w:t>839317_i22</w:t>
            </w:r>
          </w:p>
        </w:tc>
      </w:tr>
      <w:tr w:rsidR="001A578C" w:rsidRPr="00805A62" w14:paraId="17A3349B" w14:textId="77777777">
        <w:trPr>
          <w:trHeight w:val="420"/>
        </w:trPr>
        <w:tc>
          <w:tcPr>
            <w:tcW w:w="2155" w:type="dxa"/>
            <w:shd w:val="clear" w:color="auto" w:fill="auto"/>
            <w:tcMar>
              <w:top w:w="100" w:type="dxa"/>
              <w:left w:w="100" w:type="dxa"/>
              <w:bottom w:w="100" w:type="dxa"/>
              <w:right w:w="100" w:type="dxa"/>
            </w:tcMar>
          </w:tcPr>
          <w:p w14:paraId="62A589E9" w14:textId="77777777" w:rsidR="001A578C" w:rsidRPr="00805A62" w:rsidRDefault="00000000" w:rsidP="007A47B9">
            <w:pPr>
              <w:spacing w:line="360" w:lineRule="auto"/>
              <w:rPr>
                <w:b/>
                <w:color w:val="000000"/>
              </w:rPr>
              <w:pPrChange w:id="300" w:author="USER" w:date="2022-11-23T19:33:00Z">
                <w:pPr>
                  <w:spacing w:line="240" w:lineRule="auto"/>
                </w:pPr>
              </w:pPrChange>
            </w:pPr>
            <w:r w:rsidRPr="00805A62">
              <w:rPr>
                <w:b/>
                <w:color w:val="000000"/>
              </w:rPr>
              <w:t>Diseño</w:t>
            </w:r>
          </w:p>
        </w:tc>
        <w:tc>
          <w:tcPr>
            <w:tcW w:w="11250" w:type="dxa"/>
            <w:shd w:val="clear" w:color="auto" w:fill="auto"/>
            <w:tcMar>
              <w:top w:w="100" w:type="dxa"/>
              <w:left w:w="100" w:type="dxa"/>
              <w:bottom w:w="100" w:type="dxa"/>
              <w:right w:w="100" w:type="dxa"/>
            </w:tcMar>
          </w:tcPr>
          <w:p w14:paraId="03A89567" w14:textId="547AE4BB" w:rsidR="001A578C" w:rsidRPr="00805A62" w:rsidRDefault="00000000" w:rsidP="007A47B9">
            <w:pPr>
              <w:spacing w:line="360" w:lineRule="auto"/>
              <w:jc w:val="both"/>
              <w:rPr>
                <w:color w:val="000000"/>
              </w:rPr>
              <w:pPrChange w:id="301" w:author="USER" w:date="2022-11-23T19:33:00Z">
                <w:pPr>
                  <w:jc w:val="both"/>
                </w:pPr>
              </w:pPrChange>
            </w:pPr>
            <w:r w:rsidRPr="00805A62">
              <w:rPr>
                <w:color w:val="000000"/>
              </w:rPr>
              <w:t xml:space="preserve">En el Manual </w:t>
            </w:r>
            <w:proofErr w:type="spellStart"/>
            <w:r w:rsidRPr="00805A62">
              <w:rPr>
                <w:color w:val="000000"/>
              </w:rPr>
              <w:t>OrCAD</w:t>
            </w:r>
            <w:proofErr w:type="spellEnd"/>
            <w:r w:rsidRPr="00805A62">
              <w:rPr>
                <w:color w:val="000000"/>
              </w:rPr>
              <w:t xml:space="preserve"> </w:t>
            </w:r>
            <w:proofErr w:type="spellStart"/>
            <w:r w:rsidRPr="00805A62">
              <w:rPr>
                <w:color w:val="000000"/>
              </w:rPr>
              <w:t>Layout</w:t>
            </w:r>
            <w:proofErr w:type="spellEnd"/>
            <w:r w:rsidRPr="00805A62">
              <w:rPr>
                <w:color w:val="000000"/>
              </w:rPr>
              <w:t xml:space="preserve"> (</w:t>
            </w:r>
            <w:proofErr w:type="spellStart"/>
            <w:r w:rsidRPr="00805A62">
              <w:rPr>
                <w:color w:val="000000"/>
              </w:rPr>
              <w:t>s.f</w:t>
            </w:r>
            <w:proofErr w:type="spellEnd"/>
            <w:r w:rsidRPr="00805A62">
              <w:rPr>
                <w:color w:val="000000"/>
              </w:rPr>
              <w:t>), se afirma que</w:t>
            </w:r>
            <w:r w:rsidR="00CB13A6">
              <w:rPr>
                <w:color w:val="000000"/>
              </w:rPr>
              <w:t>:</w:t>
            </w:r>
            <w:r w:rsidRPr="00805A62">
              <w:rPr>
                <w:color w:val="000000"/>
              </w:rPr>
              <w:t xml:space="preserve"> “en la actualidad el método de diseño se hace por medio de herramientas CAD idóneas a este objetivo. Las herramientas CAD (Diseño Asistido por PC, de sus siglas en inglés </w:t>
            </w:r>
            <w:proofErr w:type="spellStart"/>
            <w:r w:rsidRPr="00805A62">
              <w:rPr>
                <w:i/>
                <w:iCs/>
                <w:color w:val="000000"/>
              </w:rPr>
              <w:t>Computer</w:t>
            </w:r>
            <w:proofErr w:type="spellEnd"/>
            <w:r w:rsidRPr="00805A62">
              <w:rPr>
                <w:i/>
                <w:iCs/>
                <w:color w:val="000000"/>
              </w:rPr>
              <w:t xml:space="preserve"> </w:t>
            </w:r>
            <w:proofErr w:type="spellStart"/>
            <w:r w:rsidRPr="00805A62">
              <w:rPr>
                <w:i/>
                <w:iCs/>
                <w:color w:val="000000"/>
              </w:rPr>
              <w:t>Aided</w:t>
            </w:r>
            <w:proofErr w:type="spellEnd"/>
            <w:r w:rsidRPr="00805A62">
              <w:rPr>
                <w:i/>
                <w:iCs/>
                <w:color w:val="000000"/>
              </w:rPr>
              <w:t xml:space="preserve"> </w:t>
            </w:r>
            <w:proofErr w:type="spellStart"/>
            <w:r w:rsidRPr="00805A62">
              <w:rPr>
                <w:i/>
                <w:iCs/>
                <w:color w:val="000000"/>
              </w:rPr>
              <w:t>Design</w:t>
            </w:r>
            <w:proofErr w:type="spellEnd"/>
            <w:r w:rsidRPr="00805A62">
              <w:rPr>
                <w:color w:val="000000"/>
              </w:rPr>
              <w:t xml:space="preserve">) se asocian con el dibujo” este método facilita en gran medida la elaboración del circuito impreso ya que modela y simula su funcionamiento. El diseño CAD es empleado mayormente en dibujo, y cuenta con herramientas útiles que mejoran el rendimiento y evitan que durante el montaje físico haya inconvenientes en </w:t>
            </w:r>
            <w:r w:rsidRPr="00805A62">
              <w:rPr>
                <w:color w:val="000000"/>
              </w:rPr>
              <w:lastRenderedPageBreak/>
              <w:t xml:space="preserve">su rendimiento. Algunos de los programas para el diseño más usados mundialmente son: ALTIUM, </w:t>
            </w:r>
            <w:proofErr w:type="spellStart"/>
            <w:r w:rsidRPr="00805A62">
              <w:rPr>
                <w:color w:val="000000"/>
              </w:rPr>
              <w:t>Designspark</w:t>
            </w:r>
            <w:proofErr w:type="spellEnd"/>
            <w:r w:rsidRPr="00805A62">
              <w:rPr>
                <w:color w:val="000000"/>
              </w:rPr>
              <w:t>, EAGLE, KICAD, entre otros.</w:t>
            </w:r>
          </w:p>
          <w:p w14:paraId="1FE8CFDA" w14:textId="77777777" w:rsidR="001A578C" w:rsidRPr="00805A62" w:rsidRDefault="001A578C" w:rsidP="007A47B9">
            <w:pPr>
              <w:spacing w:line="360" w:lineRule="auto"/>
              <w:rPr>
                <w:color w:val="000000"/>
              </w:rPr>
              <w:pPrChange w:id="302" w:author="USER" w:date="2022-11-23T19:33:00Z">
                <w:pPr/>
              </w:pPrChange>
            </w:pPr>
          </w:p>
          <w:p w14:paraId="417A9B43" w14:textId="5514E9DD" w:rsidR="001A578C" w:rsidRPr="00805A62" w:rsidRDefault="00000000" w:rsidP="007A47B9">
            <w:pPr>
              <w:spacing w:line="360" w:lineRule="auto"/>
              <w:jc w:val="both"/>
              <w:rPr>
                <w:color w:val="000000"/>
              </w:rPr>
              <w:pPrChange w:id="303" w:author="USER" w:date="2022-11-23T19:33:00Z">
                <w:pPr>
                  <w:jc w:val="both"/>
                </w:pPr>
              </w:pPrChange>
            </w:pPr>
            <w:r w:rsidRPr="00805A62">
              <w:rPr>
                <w:color w:val="000000"/>
              </w:rPr>
              <w:t xml:space="preserve">También es necesario tener en cuenta los dos tipos de diseño que intervienen: Diseño esquemático y Diseño </w:t>
            </w:r>
            <w:proofErr w:type="spellStart"/>
            <w:r w:rsidRPr="00805A62">
              <w:rPr>
                <w:color w:val="000000"/>
              </w:rPr>
              <w:t>Layout</w:t>
            </w:r>
            <w:proofErr w:type="spellEnd"/>
            <w:r w:rsidRPr="00805A62">
              <w:rPr>
                <w:color w:val="000000"/>
              </w:rPr>
              <w:t xml:space="preserve"> (</w:t>
            </w:r>
            <w:r w:rsidRPr="00805A62">
              <w:rPr>
                <w:i/>
                <w:iCs/>
                <w:color w:val="000000"/>
              </w:rPr>
              <w:t>Board</w:t>
            </w:r>
            <w:r w:rsidRPr="00805A62">
              <w:rPr>
                <w:color w:val="000000"/>
              </w:rPr>
              <w:t xml:space="preserve">). </w:t>
            </w:r>
          </w:p>
        </w:tc>
      </w:tr>
      <w:tr w:rsidR="001A578C" w:rsidRPr="00805A62" w14:paraId="60D89543" w14:textId="77777777">
        <w:trPr>
          <w:trHeight w:val="420"/>
        </w:trPr>
        <w:tc>
          <w:tcPr>
            <w:tcW w:w="2155" w:type="dxa"/>
            <w:shd w:val="clear" w:color="auto" w:fill="auto"/>
            <w:tcMar>
              <w:top w:w="100" w:type="dxa"/>
              <w:left w:w="100" w:type="dxa"/>
              <w:bottom w:w="100" w:type="dxa"/>
              <w:right w:w="100" w:type="dxa"/>
            </w:tcMar>
          </w:tcPr>
          <w:p w14:paraId="6B25DAEC" w14:textId="77777777" w:rsidR="001A578C" w:rsidRPr="00805A62" w:rsidRDefault="00000000" w:rsidP="007A47B9">
            <w:pPr>
              <w:spacing w:line="360" w:lineRule="auto"/>
              <w:rPr>
                <w:b/>
                <w:color w:val="000000"/>
              </w:rPr>
              <w:pPrChange w:id="304" w:author="USER" w:date="2022-11-23T19:33:00Z">
                <w:pPr>
                  <w:spacing w:line="240" w:lineRule="auto"/>
                </w:pPr>
              </w:pPrChange>
            </w:pPr>
            <w:r w:rsidRPr="00805A62">
              <w:rPr>
                <w:b/>
                <w:color w:val="000000"/>
              </w:rPr>
              <w:lastRenderedPageBreak/>
              <w:t>Disposición de elementos</w:t>
            </w:r>
          </w:p>
        </w:tc>
        <w:tc>
          <w:tcPr>
            <w:tcW w:w="11250" w:type="dxa"/>
            <w:shd w:val="clear" w:color="auto" w:fill="auto"/>
            <w:tcMar>
              <w:top w:w="100" w:type="dxa"/>
              <w:left w:w="100" w:type="dxa"/>
              <w:bottom w:w="100" w:type="dxa"/>
              <w:right w:w="100" w:type="dxa"/>
            </w:tcMar>
          </w:tcPr>
          <w:p w14:paraId="264C8DEA" w14:textId="6A2702F5" w:rsidR="001A578C" w:rsidRPr="00805A62" w:rsidRDefault="00000000" w:rsidP="007A47B9">
            <w:pPr>
              <w:spacing w:line="360" w:lineRule="auto"/>
              <w:jc w:val="both"/>
              <w:rPr>
                <w:color w:val="000000"/>
              </w:rPr>
              <w:pPrChange w:id="305" w:author="USER" w:date="2022-11-23T19:33:00Z">
                <w:pPr>
                  <w:jc w:val="both"/>
                </w:pPr>
              </w:pPrChange>
            </w:pPr>
            <w:r w:rsidRPr="00805A62">
              <w:rPr>
                <w:color w:val="000000"/>
              </w:rPr>
              <w:t>Esta etapa se inicia con el cálculo de su tamaño máximo para que la disposición de los elementos cuente con exactitud en la PCB, luego es necesario ubicar los componentes, inicialmente los de entrada/salida, de acuerdo al diseño que se haya realizado anteriormente, para finalmente agruparlos por bloques lógicos con el fin de reducir las trazas de conexión para que las pistas sean más cortas y de esta manera se reduzcan los efectos resistivos que afecten el funcionamiento</w:t>
            </w:r>
            <w:r w:rsidR="00E450A0" w:rsidRPr="00805A62">
              <w:rPr>
                <w:color w:val="000000"/>
              </w:rPr>
              <w:t>,</w:t>
            </w:r>
            <w:r w:rsidRPr="00805A62">
              <w:rPr>
                <w:color w:val="000000"/>
              </w:rPr>
              <w:t xml:space="preserve"> (</w:t>
            </w:r>
            <w:r w:rsidRPr="00805A62">
              <w:rPr>
                <w:color w:val="000000"/>
                <w:lang w:val="es-CO"/>
              </w:rPr>
              <w:t>Bravo</w:t>
            </w:r>
            <w:r w:rsidRPr="00805A62">
              <w:rPr>
                <w:color w:val="000000"/>
              </w:rPr>
              <w:t>, 2018)</w:t>
            </w:r>
          </w:p>
        </w:tc>
      </w:tr>
    </w:tbl>
    <w:p w14:paraId="6FE315CF" w14:textId="77777777" w:rsidR="001A578C" w:rsidRPr="00805A62" w:rsidRDefault="001A578C" w:rsidP="007A47B9">
      <w:pPr>
        <w:spacing w:line="360" w:lineRule="auto"/>
        <w:jc w:val="both"/>
        <w:rPr>
          <w:b/>
          <w:color w:val="7F7F7F"/>
        </w:rPr>
        <w:pPrChange w:id="306" w:author="USER" w:date="2022-11-23T19:33:00Z">
          <w:pPr>
            <w:jc w:val="both"/>
          </w:pPr>
        </w:pPrChange>
      </w:pPr>
    </w:p>
    <w:p w14:paraId="75C8AAAB" w14:textId="77777777" w:rsidR="001A578C" w:rsidRPr="00805A62" w:rsidRDefault="00000000" w:rsidP="007A47B9">
      <w:pPr>
        <w:spacing w:line="360" w:lineRule="auto"/>
        <w:jc w:val="both"/>
        <w:rPr>
          <w:b/>
          <w:color w:val="7F7F7F"/>
        </w:rPr>
        <w:pPrChange w:id="307" w:author="USER" w:date="2022-11-23T19:33:00Z">
          <w:pPr>
            <w:jc w:val="both"/>
          </w:pPr>
        </w:pPrChange>
      </w:pPr>
      <w:r w:rsidRPr="00805A62">
        <w:rPr>
          <w:b/>
          <w:color w:val="000000"/>
        </w:rPr>
        <w:t>Placas</w:t>
      </w:r>
    </w:p>
    <w:tbl>
      <w:tblPr>
        <w:tblStyle w:val="Style125"/>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17"/>
        <w:gridCol w:w="3545"/>
        <w:gridCol w:w="1692"/>
        <w:gridCol w:w="3843"/>
        <w:gridCol w:w="3214"/>
      </w:tblGrid>
      <w:tr w:rsidR="001A578C" w:rsidRPr="00805A62" w14:paraId="1BFEAF0B" w14:textId="77777777">
        <w:trPr>
          <w:trHeight w:val="460"/>
        </w:trPr>
        <w:tc>
          <w:tcPr>
            <w:tcW w:w="1118" w:type="dxa"/>
            <w:shd w:val="clear" w:color="auto" w:fill="C9DAF8"/>
            <w:tcMar>
              <w:top w:w="100" w:type="dxa"/>
              <w:left w:w="100" w:type="dxa"/>
              <w:bottom w:w="100" w:type="dxa"/>
              <w:right w:w="100" w:type="dxa"/>
            </w:tcMar>
          </w:tcPr>
          <w:p w14:paraId="2E4867B8" w14:textId="77777777" w:rsidR="001A578C" w:rsidRPr="00805A62" w:rsidRDefault="00000000" w:rsidP="007A47B9">
            <w:pPr>
              <w:widowControl w:val="0"/>
              <w:spacing w:line="360" w:lineRule="auto"/>
              <w:jc w:val="center"/>
              <w:rPr>
                <w:b/>
                <w:color w:val="000000"/>
              </w:rPr>
              <w:pPrChange w:id="308" w:author="USER" w:date="2022-11-23T19:33:00Z">
                <w:pPr>
                  <w:widowControl w:val="0"/>
                  <w:spacing w:line="240" w:lineRule="auto"/>
                  <w:jc w:val="center"/>
                </w:pPr>
              </w:pPrChange>
            </w:pPr>
            <w:r w:rsidRPr="00805A62">
              <w:rPr>
                <w:b/>
                <w:color w:val="000000"/>
              </w:rPr>
              <w:t>Tipo de recurso</w:t>
            </w:r>
          </w:p>
        </w:tc>
        <w:tc>
          <w:tcPr>
            <w:tcW w:w="12294" w:type="dxa"/>
            <w:gridSpan w:val="4"/>
            <w:shd w:val="clear" w:color="auto" w:fill="C9DAF8"/>
            <w:tcMar>
              <w:top w:w="100" w:type="dxa"/>
              <w:left w:w="100" w:type="dxa"/>
              <w:bottom w:w="100" w:type="dxa"/>
              <w:right w:w="100" w:type="dxa"/>
            </w:tcMar>
          </w:tcPr>
          <w:p w14:paraId="2ABFD297" w14:textId="77777777" w:rsidR="001A578C" w:rsidRPr="00805A62" w:rsidRDefault="00000000" w:rsidP="007A47B9">
            <w:pPr>
              <w:pStyle w:val="Ttulo"/>
              <w:widowControl w:val="0"/>
              <w:spacing w:line="360" w:lineRule="auto"/>
              <w:jc w:val="center"/>
              <w:rPr>
                <w:sz w:val="22"/>
                <w:szCs w:val="22"/>
              </w:rPr>
              <w:pPrChange w:id="309" w:author="USER" w:date="2022-11-23T19:33:00Z">
                <w:pPr>
                  <w:pStyle w:val="Ttulo"/>
                  <w:widowControl w:val="0"/>
                  <w:spacing w:line="240" w:lineRule="auto"/>
                  <w:jc w:val="center"/>
                </w:pPr>
              </w:pPrChange>
            </w:pPr>
            <w:r w:rsidRPr="00805A62">
              <w:rPr>
                <w:sz w:val="22"/>
                <w:szCs w:val="22"/>
              </w:rPr>
              <w:t xml:space="preserve">Video </w:t>
            </w:r>
            <w:proofErr w:type="spellStart"/>
            <w:r w:rsidRPr="00805A62">
              <w:rPr>
                <w:sz w:val="22"/>
                <w:szCs w:val="22"/>
              </w:rPr>
              <w:t>motion</w:t>
            </w:r>
            <w:proofErr w:type="spellEnd"/>
          </w:p>
        </w:tc>
      </w:tr>
      <w:tr w:rsidR="001A578C" w:rsidRPr="00805A62" w14:paraId="2961987B" w14:textId="77777777">
        <w:trPr>
          <w:trHeight w:val="460"/>
        </w:trPr>
        <w:tc>
          <w:tcPr>
            <w:tcW w:w="1118" w:type="dxa"/>
            <w:shd w:val="clear" w:color="auto" w:fill="C9DAF8"/>
            <w:tcMar>
              <w:top w:w="100" w:type="dxa"/>
              <w:left w:w="100" w:type="dxa"/>
              <w:bottom w:w="100" w:type="dxa"/>
              <w:right w:w="100" w:type="dxa"/>
            </w:tcMar>
          </w:tcPr>
          <w:p w14:paraId="148DF7B7" w14:textId="77777777" w:rsidR="001A578C" w:rsidRPr="00805A62" w:rsidRDefault="00000000" w:rsidP="007A47B9">
            <w:pPr>
              <w:widowControl w:val="0"/>
              <w:spacing w:line="360" w:lineRule="auto"/>
              <w:jc w:val="center"/>
              <w:rPr>
                <w:b/>
                <w:color w:val="000000"/>
              </w:rPr>
              <w:pPrChange w:id="310" w:author="USER" w:date="2022-11-23T19:33:00Z">
                <w:pPr>
                  <w:widowControl w:val="0"/>
                  <w:spacing w:line="240" w:lineRule="auto"/>
                  <w:jc w:val="center"/>
                </w:pPr>
              </w:pPrChange>
            </w:pPr>
            <w:r w:rsidRPr="00805A62">
              <w:rPr>
                <w:b/>
                <w:color w:val="000000"/>
              </w:rPr>
              <w:t>NOTA</w:t>
            </w:r>
          </w:p>
        </w:tc>
        <w:tc>
          <w:tcPr>
            <w:tcW w:w="12294" w:type="dxa"/>
            <w:gridSpan w:val="4"/>
            <w:shd w:val="clear" w:color="auto" w:fill="C9DAF8"/>
            <w:tcMar>
              <w:top w:w="100" w:type="dxa"/>
              <w:left w:w="100" w:type="dxa"/>
              <w:bottom w:w="100" w:type="dxa"/>
              <w:right w:w="100" w:type="dxa"/>
            </w:tcMar>
          </w:tcPr>
          <w:p w14:paraId="2564DC3B" w14:textId="77777777" w:rsidR="001A578C" w:rsidRPr="00805A62" w:rsidRDefault="00000000" w:rsidP="007A47B9">
            <w:pPr>
              <w:widowControl w:val="0"/>
              <w:spacing w:line="360" w:lineRule="auto"/>
              <w:jc w:val="center"/>
              <w:rPr>
                <w:b/>
                <w:color w:val="000000"/>
              </w:rPr>
              <w:pPrChange w:id="311" w:author="USER" w:date="2022-11-23T19:33:00Z">
                <w:pPr>
                  <w:widowControl w:val="0"/>
                  <w:spacing w:line="240" w:lineRule="auto"/>
                  <w:jc w:val="center"/>
                </w:pPr>
              </w:pPrChange>
            </w:pPr>
            <w:r w:rsidRPr="00805A62">
              <w:rPr>
                <w:b/>
                <w:color w:val="000000"/>
              </w:rPr>
              <w:t>La totalidad del texto locutado para el video no debe superar las 500 palabras aproximadamente</w:t>
            </w:r>
          </w:p>
        </w:tc>
      </w:tr>
      <w:tr w:rsidR="001A578C" w:rsidRPr="00805A62" w14:paraId="7D91F0FD" w14:textId="77777777">
        <w:trPr>
          <w:trHeight w:val="420"/>
        </w:trPr>
        <w:tc>
          <w:tcPr>
            <w:tcW w:w="1118" w:type="dxa"/>
            <w:shd w:val="clear" w:color="auto" w:fill="auto"/>
            <w:tcMar>
              <w:top w:w="100" w:type="dxa"/>
              <w:left w:w="100" w:type="dxa"/>
              <w:bottom w:w="100" w:type="dxa"/>
              <w:right w:w="100" w:type="dxa"/>
            </w:tcMar>
          </w:tcPr>
          <w:p w14:paraId="20236061" w14:textId="77777777" w:rsidR="001A578C" w:rsidRPr="00805A62" w:rsidRDefault="00000000" w:rsidP="007A47B9">
            <w:pPr>
              <w:widowControl w:val="0"/>
              <w:spacing w:line="360" w:lineRule="auto"/>
              <w:rPr>
                <w:b/>
                <w:color w:val="000000"/>
              </w:rPr>
              <w:pPrChange w:id="312" w:author="USER" w:date="2022-11-23T19:33:00Z">
                <w:pPr>
                  <w:widowControl w:val="0"/>
                  <w:spacing w:line="240" w:lineRule="auto"/>
                </w:pPr>
              </w:pPrChange>
            </w:pPr>
            <w:r w:rsidRPr="00805A62">
              <w:rPr>
                <w:b/>
                <w:color w:val="000000"/>
              </w:rPr>
              <w:t xml:space="preserve">Título </w:t>
            </w:r>
          </w:p>
        </w:tc>
        <w:tc>
          <w:tcPr>
            <w:tcW w:w="12294" w:type="dxa"/>
            <w:gridSpan w:val="4"/>
            <w:shd w:val="clear" w:color="auto" w:fill="auto"/>
            <w:tcMar>
              <w:top w:w="100" w:type="dxa"/>
              <w:left w:w="100" w:type="dxa"/>
              <w:bottom w:w="100" w:type="dxa"/>
              <w:right w:w="100" w:type="dxa"/>
            </w:tcMar>
          </w:tcPr>
          <w:p w14:paraId="08353DD6" w14:textId="77777777" w:rsidR="001A578C" w:rsidRPr="00805A62" w:rsidRDefault="00000000" w:rsidP="007A47B9">
            <w:pPr>
              <w:widowControl w:val="0"/>
              <w:spacing w:line="360" w:lineRule="auto"/>
              <w:rPr>
                <w:color w:val="000000"/>
              </w:rPr>
              <w:pPrChange w:id="313" w:author="USER" w:date="2022-11-23T19:33:00Z">
                <w:pPr>
                  <w:widowControl w:val="0"/>
                  <w:spacing w:line="240" w:lineRule="auto"/>
                </w:pPr>
              </w:pPrChange>
            </w:pPr>
            <w:r w:rsidRPr="00805A62">
              <w:rPr>
                <w:color w:val="000000"/>
              </w:rPr>
              <w:t>Placas</w:t>
            </w:r>
          </w:p>
        </w:tc>
      </w:tr>
      <w:tr w:rsidR="001A578C" w:rsidRPr="00805A62" w14:paraId="10E63C95" w14:textId="77777777">
        <w:tc>
          <w:tcPr>
            <w:tcW w:w="1118" w:type="dxa"/>
            <w:shd w:val="clear" w:color="auto" w:fill="auto"/>
            <w:tcMar>
              <w:top w:w="100" w:type="dxa"/>
              <w:left w:w="100" w:type="dxa"/>
              <w:bottom w:w="100" w:type="dxa"/>
              <w:right w:w="100" w:type="dxa"/>
            </w:tcMar>
          </w:tcPr>
          <w:p w14:paraId="62D7073B" w14:textId="77777777" w:rsidR="001A578C" w:rsidRPr="00805A62" w:rsidRDefault="00000000" w:rsidP="007A47B9">
            <w:pPr>
              <w:widowControl w:val="0"/>
              <w:spacing w:line="360" w:lineRule="auto"/>
              <w:rPr>
                <w:b/>
                <w:color w:val="000000"/>
              </w:rPr>
              <w:pPrChange w:id="314" w:author="USER" w:date="2022-11-23T19:33:00Z">
                <w:pPr>
                  <w:widowControl w:val="0"/>
                  <w:spacing w:line="240" w:lineRule="auto"/>
                </w:pPr>
              </w:pPrChange>
            </w:pPr>
            <w:r w:rsidRPr="00805A62">
              <w:rPr>
                <w:b/>
                <w:color w:val="000000"/>
              </w:rPr>
              <w:t>Escena</w:t>
            </w:r>
          </w:p>
        </w:tc>
        <w:tc>
          <w:tcPr>
            <w:tcW w:w="3545" w:type="dxa"/>
            <w:shd w:val="clear" w:color="auto" w:fill="auto"/>
            <w:tcMar>
              <w:top w:w="100" w:type="dxa"/>
              <w:left w:w="100" w:type="dxa"/>
              <w:bottom w:w="100" w:type="dxa"/>
              <w:right w:w="100" w:type="dxa"/>
            </w:tcMar>
          </w:tcPr>
          <w:p w14:paraId="6E3D3CDF" w14:textId="77777777" w:rsidR="001A578C" w:rsidRPr="00805A62" w:rsidRDefault="00000000" w:rsidP="007A47B9">
            <w:pPr>
              <w:widowControl w:val="0"/>
              <w:spacing w:line="360" w:lineRule="auto"/>
              <w:jc w:val="center"/>
              <w:rPr>
                <w:b/>
                <w:color w:val="000000"/>
              </w:rPr>
              <w:pPrChange w:id="315" w:author="USER" w:date="2022-11-23T19:33:00Z">
                <w:pPr>
                  <w:widowControl w:val="0"/>
                  <w:spacing w:line="240" w:lineRule="auto"/>
                  <w:jc w:val="center"/>
                </w:pPr>
              </w:pPrChange>
            </w:pPr>
            <w:r w:rsidRPr="00805A62">
              <w:rPr>
                <w:b/>
                <w:color w:val="000000"/>
              </w:rPr>
              <w:t>Imagen</w:t>
            </w:r>
          </w:p>
        </w:tc>
        <w:tc>
          <w:tcPr>
            <w:tcW w:w="1692" w:type="dxa"/>
            <w:shd w:val="clear" w:color="auto" w:fill="auto"/>
            <w:tcMar>
              <w:top w:w="100" w:type="dxa"/>
              <w:left w:w="100" w:type="dxa"/>
              <w:bottom w:w="100" w:type="dxa"/>
              <w:right w:w="100" w:type="dxa"/>
            </w:tcMar>
          </w:tcPr>
          <w:p w14:paraId="3E551A11" w14:textId="77777777" w:rsidR="001A578C" w:rsidRPr="00805A62" w:rsidRDefault="00000000" w:rsidP="007A47B9">
            <w:pPr>
              <w:widowControl w:val="0"/>
              <w:spacing w:line="360" w:lineRule="auto"/>
              <w:jc w:val="center"/>
              <w:rPr>
                <w:b/>
                <w:color w:val="000000"/>
              </w:rPr>
              <w:pPrChange w:id="316" w:author="USER" w:date="2022-11-23T19:33:00Z">
                <w:pPr>
                  <w:widowControl w:val="0"/>
                  <w:spacing w:line="240" w:lineRule="auto"/>
                  <w:jc w:val="center"/>
                </w:pPr>
              </w:pPrChange>
            </w:pPr>
            <w:r w:rsidRPr="00805A62">
              <w:rPr>
                <w:b/>
                <w:color w:val="000000"/>
              </w:rPr>
              <w:t>Sonido</w:t>
            </w:r>
          </w:p>
        </w:tc>
        <w:tc>
          <w:tcPr>
            <w:tcW w:w="3843" w:type="dxa"/>
            <w:shd w:val="clear" w:color="auto" w:fill="auto"/>
            <w:tcMar>
              <w:top w:w="100" w:type="dxa"/>
              <w:left w:w="100" w:type="dxa"/>
              <w:bottom w:w="100" w:type="dxa"/>
              <w:right w:w="100" w:type="dxa"/>
            </w:tcMar>
          </w:tcPr>
          <w:p w14:paraId="61D5DD1C" w14:textId="77777777" w:rsidR="001A578C" w:rsidRPr="00805A62" w:rsidRDefault="00000000" w:rsidP="007A47B9">
            <w:pPr>
              <w:widowControl w:val="0"/>
              <w:spacing w:line="360" w:lineRule="auto"/>
              <w:jc w:val="center"/>
              <w:rPr>
                <w:b/>
                <w:color w:val="000000"/>
              </w:rPr>
              <w:pPrChange w:id="317" w:author="USER" w:date="2022-11-23T19:33:00Z">
                <w:pPr>
                  <w:widowControl w:val="0"/>
                  <w:spacing w:line="240" w:lineRule="auto"/>
                  <w:jc w:val="center"/>
                </w:pPr>
              </w:pPrChange>
            </w:pPr>
            <w:r w:rsidRPr="00805A62">
              <w:rPr>
                <w:b/>
                <w:color w:val="000000"/>
              </w:rPr>
              <w:t>Narración</w:t>
            </w:r>
          </w:p>
        </w:tc>
        <w:tc>
          <w:tcPr>
            <w:tcW w:w="3214" w:type="dxa"/>
            <w:shd w:val="clear" w:color="auto" w:fill="auto"/>
            <w:tcMar>
              <w:top w:w="100" w:type="dxa"/>
              <w:left w:w="100" w:type="dxa"/>
              <w:bottom w:w="100" w:type="dxa"/>
              <w:right w:w="100" w:type="dxa"/>
            </w:tcMar>
          </w:tcPr>
          <w:p w14:paraId="64905A54" w14:textId="77777777" w:rsidR="001A578C" w:rsidRPr="00805A62" w:rsidRDefault="00000000" w:rsidP="007A47B9">
            <w:pPr>
              <w:widowControl w:val="0"/>
              <w:spacing w:line="360" w:lineRule="auto"/>
              <w:jc w:val="center"/>
              <w:rPr>
                <w:b/>
                <w:color w:val="000000"/>
              </w:rPr>
              <w:pPrChange w:id="318" w:author="USER" w:date="2022-11-23T19:33:00Z">
                <w:pPr>
                  <w:widowControl w:val="0"/>
                  <w:spacing w:line="240" w:lineRule="auto"/>
                  <w:jc w:val="center"/>
                </w:pPr>
              </w:pPrChange>
            </w:pPr>
            <w:r w:rsidRPr="00805A62">
              <w:rPr>
                <w:b/>
                <w:color w:val="000000"/>
              </w:rPr>
              <w:t xml:space="preserve">Texto </w:t>
            </w:r>
          </w:p>
        </w:tc>
      </w:tr>
      <w:tr w:rsidR="001A578C" w:rsidRPr="00805A62" w14:paraId="27FA5654" w14:textId="77777777">
        <w:tc>
          <w:tcPr>
            <w:tcW w:w="1118" w:type="dxa"/>
            <w:shd w:val="clear" w:color="auto" w:fill="auto"/>
            <w:tcMar>
              <w:top w:w="100" w:type="dxa"/>
              <w:left w:w="100" w:type="dxa"/>
              <w:bottom w:w="100" w:type="dxa"/>
              <w:right w:w="100" w:type="dxa"/>
            </w:tcMar>
          </w:tcPr>
          <w:p w14:paraId="6BAEE177" w14:textId="77777777" w:rsidR="001A578C" w:rsidRPr="00805A62" w:rsidRDefault="001A578C" w:rsidP="007A47B9">
            <w:pPr>
              <w:widowControl w:val="0"/>
              <w:spacing w:line="360" w:lineRule="auto"/>
              <w:rPr>
                <w:b/>
                <w:color w:val="000000"/>
              </w:rPr>
              <w:pPrChange w:id="319" w:author="USER" w:date="2022-11-23T19:33:00Z">
                <w:pPr>
                  <w:widowControl w:val="0"/>
                  <w:spacing w:line="240" w:lineRule="auto"/>
                </w:pPr>
              </w:pPrChange>
            </w:pPr>
          </w:p>
        </w:tc>
        <w:tc>
          <w:tcPr>
            <w:tcW w:w="3545" w:type="dxa"/>
            <w:shd w:val="clear" w:color="auto" w:fill="auto"/>
            <w:tcMar>
              <w:top w:w="100" w:type="dxa"/>
              <w:left w:w="100" w:type="dxa"/>
              <w:bottom w:w="100" w:type="dxa"/>
              <w:right w:w="100" w:type="dxa"/>
            </w:tcMar>
          </w:tcPr>
          <w:p w14:paraId="2F0C7B0E" w14:textId="77777777" w:rsidR="001A578C" w:rsidRPr="00805A62" w:rsidRDefault="001A578C" w:rsidP="007A47B9">
            <w:pPr>
              <w:widowControl w:val="0"/>
              <w:spacing w:line="360" w:lineRule="auto"/>
              <w:rPr>
                <w:color w:val="000000"/>
              </w:rPr>
              <w:pPrChange w:id="320" w:author="USER" w:date="2022-11-23T19:33:00Z">
                <w:pPr>
                  <w:widowControl w:val="0"/>
                  <w:spacing w:line="240" w:lineRule="auto"/>
                </w:pPr>
              </w:pPrChange>
            </w:pPr>
          </w:p>
        </w:tc>
        <w:tc>
          <w:tcPr>
            <w:tcW w:w="1692" w:type="dxa"/>
            <w:shd w:val="clear" w:color="auto" w:fill="auto"/>
            <w:tcMar>
              <w:top w:w="100" w:type="dxa"/>
              <w:left w:w="100" w:type="dxa"/>
              <w:bottom w:w="100" w:type="dxa"/>
              <w:right w:w="100" w:type="dxa"/>
            </w:tcMar>
          </w:tcPr>
          <w:p w14:paraId="0CD9A66D" w14:textId="77777777" w:rsidR="001A578C" w:rsidRPr="00805A62" w:rsidRDefault="00000000" w:rsidP="007A47B9">
            <w:pPr>
              <w:widowControl w:val="0"/>
              <w:spacing w:line="360" w:lineRule="auto"/>
              <w:rPr>
                <w:color w:val="000000"/>
              </w:rPr>
              <w:pPrChange w:id="321" w:author="USER" w:date="2022-11-23T19:33:00Z">
                <w:pPr>
                  <w:widowControl w:val="0"/>
                  <w:spacing w:line="240" w:lineRule="auto"/>
                </w:pPr>
              </w:pPrChange>
            </w:pPr>
            <w:r w:rsidRPr="00805A62">
              <w:rPr>
                <w:color w:val="000000"/>
              </w:rPr>
              <w:t>Música de fondo</w:t>
            </w:r>
          </w:p>
        </w:tc>
        <w:tc>
          <w:tcPr>
            <w:tcW w:w="3843" w:type="dxa"/>
            <w:shd w:val="clear" w:color="auto" w:fill="auto"/>
            <w:tcMar>
              <w:top w:w="100" w:type="dxa"/>
              <w:left w:w="100" w:type="dxa"/>
              <w:bottom w:w="100" w:type="dxa"/>
              <w:right w:w="100" w:type="dxa"/>
            </w:tcMar>
          </w:tcPr>
          <w:p w14:paraId="14D24B03" w14:textId="7E1E63AB" w:rsidR="001A578C" w:rsidRPr="00805A62" w:rsidRDefault="00000000" w:rsidP="007A47B9">
            <w:pPr>
              <w:widowControl w:val="0"/>
              <w:spacing w:line="360" w:lineRule="auto"/>
              <w:rPr>
                <w:color w:val="000000"/>
              </w:rPr>
              <w:pPrChange w:id="322" w:author="USER" w:date="2022-11-23T19:33:00Z">
                <w:pPr>
                  <w:widowControl w:val="0"/>
                  <w:spacing w:line="240" w:lineRule="auto"/>
                </w:pPr>
              </w:pPrChange>
            </w:pPr>
            <w:r w:rsidRPr="00805A62">
              <w:rPr>
                <w:color w:val="000000"/>
              </w:rPr>
              <w:t>Las placas se clasifican según el uso que se le dará al dispositivo, éstas varían de acuerdo a sus componentes, aplicabilidad y complejidad; según los componentes usados y la precisión que requiere su desarrollo para diferentes fines, las placas se pueden denominar de aplicación de alta frecuencia, que requieren de una gran exactitud en su elaboración y son empleadas normalmente en ámbitos aeroespaciales o de uso militar; o de baja frecuencia, para aplicaciones más sencillas. Esta clasificación se realiza conforme a las capas de interconexión de los elementos que intervienen y la presencia o no de agujeros metalizados (Vías).</w:t>
            </w:r>
          </w:p>
        </w:tc>
        <w:tc>
          <w:tcPr>
            <w:tcW w:w="3214" w:type="dxa"/>
            <w:shd w:val="clear" w:color="auto" w:fill="auto"/>
            <w:tcMar>
              <w:top w:w="100" w:type="dxa"/>
              <w:left w:w="100" w:type="dxa"/>
              <w:bottom w:w="100" w:type="dxa"/>
              <w:right w:w="100" w:type="dxa"/>
            </w:tcMar>
          </w:tcPr>
          <w:p w14:paraId="62947A65" w14:textId="77777777" w:rsidR="001A578C" w:rsidRPr="00805A62" w:rsidRDefault="00000000" w:rsidP="007A47B9">
            <w:pPr>
              <w:widowControl w:val="0"/>
              <w:spacing w:line="360" w:lineRule="auto"/>
              <w:rPr>
                <w:color w:val="000000"/>
              </w:rPr>
              <w:pPrChange w:id="323" w:author="USER" w:date="2022-11-23T19:33:00Z">
                <w:pPr>
                  <w:widowControl w:val="0"/>
                  <w:spacing w:line="240" w:lineRule="auto"/>
                </w:pPr>
              </w:pPrChange>
            </w:pPr>
            <w:r w:rsidRPr="00805A62">
              <w:rPr>
                <w:color w:val="000000"/>
              </w:rPr>
              <w:t>Clasificación de las placas</w:t>
            </w:r>
          </w:p>
          <w:p w14:paraId="75285964" w14:textId="77777777" w:rsidR="001A578C" w:rsidRPr="00805A62" w:rsidRDefault="00000000" w:rsidP="007A47B9">
            <w:pPr>
              <w:widowControl w:val="0"/>
              <w:spacing w:line="360" w:lineRule="auto"/>
              <w:rPr>
                <w:color w:val="000000"/>
              </w:rPr>
              <w:pPrChange w:id="324" w:author="USER" w:date="2022-11-23T19:33:00Z">
                <w:pPr>
                  <w:widowControl w:val="0"/>
                  <w:spacing w:line="240" w:lineRule="auto"/>
                </w:pPr>
              </w:pPrChange>
            </w:pPr>
            <w:r w:rsidRPr="00805A62">
              <w:rPr>
                <w:color w:val="000000"/>
              </w:rPr>
              <w:t>Componentes</w:t>
            </w:r>
          </w:p>
        </w:tc>
      </w:tr>
      <w:tr w:rsidR="001A578C" w:rsidRPr="00805A62" w14:paraId="620726C4" w14:textId="77777777">
        <w:tc>
          <w:tcPr>
            <w:tcW w:w="1118" w:type="dxa"/>
            <w:shd w:val="clear" w:color="auto" w:fill="auto"/>
            <w:tcMar>
              <w:top w:w="100" w:type="dxa"/>
              <w:left w:w="100" w:type="dxa"/>
              <w:bottom w:w="100" w:type="dxa"/>
              <w:right w:w="100" w:type="dxa"/>
            </w:tcMar>
          </w:tcPr>
          <w:p w14:paraId="49CE97E0" w14:textId="77777777" w:rsidR="001A578C" w:rsidRPr="00805A62" w:rsidRDefault="001A578C" w:rsidP="007A47B9">
            <w:pPr>
              <w:widowControl w:val="0"/>
              <w:spacing w:line="360" w:lineRule="auto"/>
              <w:rPr>
                <w:b/>
                <w:color w:val="000000"/>
              </w:rPr>
              <w:pPrChange w:id="325" w:author="USER" w:date="2022-11-23T19:33:00Z">
                <w:pPr>
                  <w:widowControl w:val="0"/>
                  <w:spacing w:line="240" w:lineRule="auto"/>
                </w:pPr>
              </w:pPrChange>
            </w:pPr>
          </w:p>
        </w:tc>
        <w:tc>
          <w:tcPr>
            <w:tcW w:w="3545" w:type="dxa"/>
            <w:shd w:val="clear" w:color="auto" w:fill="auto"/>
            <w:tcMar>
              <w:top w:w="100" w:type="dxa"/>
              <w:left w:w="100" w:type="dxa"/>
              <w:bottom w:w="100" w:type="dxa"/>
              <w:right w:w="100" w:type="dxa"/>
            </w:tcMar>
          </w:tcPr>
          <w:p w14:paraId="15A55188" w14:textId="77777777" w:rsidR="001A578C" w:rsidRPr="00805A62" w:rsidRDefault="001A578C" w:rsidP="007A47B9">
            <w:pPr>
              <w:widowControl w:val="0"/>
              <w:spacing w:line="360" w:lineRule="auto"/>
              <w:rPr>
                <w:color w:val="000000"/>
              </w:rPr>
              <w:pPrChange w:id="326" w:author="USER" w:date="2022-11-23T19:33:00Z">
                <w:pPr>
                  <w:widowControl w:val="0"/>
                  <w:spacing w:line="240" w:lineRule="auto"/>
                </w:pPr>
              </w:pPrChange>
            </w:pPr>
          </w:p>
        </w:tc>
        <w:tc>
          <w:tcPr>
            <w:tcW w:w="1692" w:type="dxa"/>
            <w:shd w:val="clear" w:color="auto" w:fill="auto"/>
            <w:tcMar>
              <w:top w:w="100" w:type="dxa"/>
              <w:left w:w="100" w:type="dxa"/>
              <w:bottom w:w="100" w:type="dxa"/>
              <w:right w:w="100" w:type="dxa"/>
            </w:tcMar>
          </w:tcPr>
          <w:p w14:paraId="02358A21" w14:textId="77777777" w:rsidR="001A578C" w:rsidRPr="00805A62" w:rsidRDefault="00000000" w:rsidP="007A47B9">
            <w:pPr>
              <w:widowControl w:val="0"/>
              <w:spacing w:line="360" w:lineRule="auto"/>
              <w:rPr>
                <w:color w:val="000000"/>
              </w:rPr>
              <w:pPrChange w:id="327" w:author="USER" w:date="2022-11-23T19:33:00Z">
                <w:pPr>
                  <w:widowControl w:val="0"/>
                  <w:spacing w:line="240" w:lineRule="auto"/>
                </w:pPr>
              </w:pPrChange>
            </w:pPr>
            <w:r w:rsidRPr="00805A62">
              <w:rPr>
                <w:color w:val="000000"/>
              </w:rPr>
              <w:t xml:space="preserve">Música de </w:t>
            </w:r>
            <w:r w:rsidRPr="00805A62">
              <w:rPr>
                <w:color w:val="000000"/>
              </w:rPr>
              <w:lastRenderedPageBreak/>
              <w:t>fondo</w:t>
            </w:r>
          </w:p>
          <w:p w14:paraId="5B00BE8C" w14:textId="77777777" w:rsidR="001A578C" w:rsidRPr="00805A62" w:rsidRDefault="001A578C" w:rsidP="007A47B9">
            <w:pPr>
              <w:widowControl w:val="0"/>
              <w:spacing w:line="360" w:lineRule="auto"/>
              <w:rPr>
                <w:color w:val="000000"/>
              </w:rPr>
              <w:pPrChange w:id="328" w:author="USER" w:date="2022-11-23T19:33:00Z">
                <w:pPr>
                  <w:widowControl w:val="0"/>
                  <w:spacing w:line="240" w:lineRule="auto"/>
                </w:pPr>
              </w:pPrChange>
            </w:pPr>
          </w:p>
        </w:tc>
        <w:tc>
          <w:tcPr>
            <w:tcW w:w="3843" w:type="dxa"/>
            <w:shd w:val="clear" w:color="auto" w:fill="auto"/>
            <w:tcMar>
              <w:top w:w="100" w:type="dxa"/>
              <w:left w:w="100" w:type="dxa"/>
              <w:bottom w:w="100" w:type="dxa"/>
              <w:right w:w="100" w:type="dxa"/>
            </w:tcMar>
          </w:tcPr>
          <w:p w14:paraId="469AE14B" w14:textId="7455D4B7" w:rsidR="001A578C" w:rsidRPr="00805A62" w:rsidRDefault="00000000" w:rsidP="007A47B9">
            <w:pPr>
              <w:widowControl w:val="0"/>
              <w:spacing w:line="360" w:lineRule="auto"/>
              <w:rPr>
                <w:b/>
                <w:color w:val="000000"/>
                <w:lang w:val="en-US"/>
              </w:rPr>
              <w:pPrChange w:id="329" w:author="USER" w:date="2022-11-23T19:33:00Z">
                <w:pPr>
                  <w:widowControl w:val="0"/>
                  <w:spacing w:line="240" w:lineRule="auto"/>
                </w:pPr>
              </w:pPrChange>
            </w:pPr>
            <w:r w:rsidRPr="00805A62">
              <w:rPr>
                <w:b/>
                <w:i/>
                <w:iCs/>
                <w:color w:val="000000"/>
                <w:lang w:val="en-US"/>
              </w:rPr>
              <w:lastRenderedPageBreak/>
              <w:t>Single-sided printed circuit boards</w:t>
            </w:r>
            <w:r w:rsidRPr="00805A62">
              <w:rPr>
                <w:b/>
                <w:color w:val="000000"/>
                <w:lang w:val="en-US"/>
              </w:rPr>
              <w:t xml:space="preserve"> </w:t>
            </w:r>
            <w:r w:rsidRPr="00805A62">
              <w:rPr>
                <w:b/>
                <w:color w:val="000000"/>
                <w:lang w:val="en-US"/>
              </w:rPr>
              <w:lastRenderedPageBreak/>
              <w:t xml:space="preserve">(PCB de </w:t>
            </w:r>
            <w:proofErr w:type="spellStart"/>
            <w:r w:rsidRPr="00805A62">
              <w:rPr>
                <w:b/>
                <w:color w:val="000000"/>
                <w:lang w:val="en-US"/>
              </w:rPr>
              <w:t>una</w:t>
            </w:r>
            <w:proofErr w:type="spellEnd"/>
            <w:r w:rsidRPr="00805A62">
              <w:rPr>
                <w:b/>
                <w:color w:val="000000"/>
                <w:lang w:val="en-US"/>
              </w:rPr>
              <w:t xml:space="preserve"> </w:t>
            </w:r>
            <w:proofErr w:type="spellStart"/>
            <w:r w:rsidRPr="00805A62">
              <w:rPr>
                <w:b/>
                <w:color w:val="000000"/>
                <w:lang w:val="en-US"/>
              </w:rPr>
              <w:t>cara</w:t>
            </w:r>
            <w:proofErr w:type="spellEnd"/>
            <w:r w:rsidRPr="00805A62">
              <w:rPr>
                <w:b/>
                <w:color w:val="000000"/>
                <w:lang w:val="en-US"/>
              </w:rPr>
              <w:t>)</w:t>
            </w:r>
          </w:p>
          <w:p w14:paraId="3EC1E252" w14:textId="69CFB792" w:rsidR="001A578C" w:rsidRPr="00805A62" w:rsidRDefault="00000000" w:rsidP="007A47B9">
            <w:pPr>
              <w:widowControl w:val="0"/>
              <w:spacing w:line="360" w:lineRule="auto"/>
              <w:rPr>
                <w:color w:val="000000"/>
              </w:rPr>
              <w:pPrChange w:id="330" w:author="USER" w:date="2022-11-23T19:33:00Z">
                <w:pPr>
                  <w:widowControl w:val="0"/>
                  <w:spacing w:line="240" w:lineRule="auto"/>
                </w:pPr>
              </w:pPrChange>
            </w:pPr>
            <w:r w:rsidRPr="00805A62">
              <w:rPr>
                <w:color w:val="000000"/>
              </w:rPr>
              <w:t>En el artículo ‘Descripción, fabricación y montaje de una CPB</w:t>
            </w:r>
            <w:proofErr w:type="gramStart"/>
            <w:r w:rsidRPr="00805A62">
              <w:rPr>
                <w:color w:val="000000"/>
              </w:rPr>
              <w:t>'  Joaquim</w:t>
            </w:r>
            <w:proofErr w:type="gramEnd"/>
            <w:r w:rsidRPr="00805A62">
              <w:rPr>
                <w:color w:val="000000"/>
              </w:rPr>
              <w:t xml:space="preserve"> Bravo indica que “En las </w:t>
            </w:r>
            <w:proofErr w:type="spellStart"/>
            <w:r w:rsidRPr="00805A62">
              <w:rPr>
                <w:color w:val="000000"/>
              </w:rPr>
              <w:t>PCBs</w:t>
            </w:r>
            <w:proofErr w:type="spellEnd"/>
            <w:r w:rsidRPr="00805A62">
              <w:rPr>
                <w:color w:val="000000"/>
              </w:rPr>
              <w:t xml:space="preserve"> de una sola capa, la interconexión de elementos se hace en una sola cara del substrato, la cara de soldadura (</w:t>
            </w:r>
            <w:proofErr w:type="spellStart"/>
            <w:r w:rsidRPr="00805A62">
              <w:rPr>
                <w:i/>
                <w:iCs/>
                <w:color w:val="000000"/>
              </w:rPr>
              <w:t>solder</w:t>
            </w:r>
            <w:proofErr w:type="spellEnd"/>
            <w:r w:rsidRPr="00805A62">
              <w:rPr>
                <w:i/>
                <w:iCs/>
                <w:color w:val="000000"/>
              </w:rPr>
              <w:t xml:space="preserve"> </w:t>
            </w:r>
            <w:proofErr w:type="spellStart"/>
            <w:r w:rsidRPr="00805A62">
              <w:rPr>
                <w:i/>
                <w:iCs/>
                <w:color w:val="000000"/>
              </w:rPr>
              <w:t>side</w:t>
            </w:r>
            <w:proofErr w:type="spellEnd"/>
            <w:r w:rsidRPr="00805A62">
              <w:rPr>
                <w:color w:val="000000"/>
              </w:rPr>
              <w:t xml:space="preserve">). Los componentes se colocan en la otra cara del substrato.” </w:t>
            </w:r>
          </w:p>
          <w:p w14:paraId="2F144918" w14:textId="77777777" w:rsidR="001A578C" w:rsidRPr="00805A62" w:rsidRDefault="001A578C" w:rsidP="007A47B9">
            <w:pPr>
              <w:widowControl w:val="0"/>
              <w:spacing w:line="360" w:lineRule="auto"/>
              <w:rPr>
                <w:color w:val="000000"/>
              </w:rPr>
              <w:pPrChange w:id="331" w:author="USER" w:date="2022-11-23T19:33:00Z">
                <w:pPr>
                  <w:widowControl w:val="0"/>
                  <w:spacing w:line="240" w:lineRule="auto"/>
                </w:pPr>
              </w:pPrChange>
            </w:pPr>
          </w:p>
          <w:p w14:paraId="3844E760" w14:textId="77777777" w:rsidR="001A578C" w:rsidRPr="00805A62" w:rsidRDefault="00000000" w:rsidP="007A47B9">
            <w:pPr>
              <w:widowControl w:val="0"/>
              <w:spacing w:line="360" w:lineRule="auto"/>
              <w:rPr>
                <w:color w:val="000000"/>
              </w:rPr>
              <w:pPrChange w:id="332" w:author="USER" w:date="2022-11-23T19:33:00Z">
                <w:pPr>
                  <w:widowControl w:val="0"/>
                  <w:spacing w:line="240" w:lineRule="auto"/>
                </w:pPr>
              </w:pPrChange>
            </w:pPr>
            <w:r w:rsidRPr="00805A62">
              <w:rPr>
                <w:color w:val="000000"/>
              </w:rPr>
              <w:t xml:space="preserve">Su uso es para implementaciones simples que requieran de bajo costo de fabricación. El método utilizado en su elaboración es el de 'impresión y grabar' o mediante el uso de un troquel que lleva una imagen del patrón de cableado. </w:t>
            </w:r>
          </w:p>
        </w:tc>
        <w:tc>
          <w:tcPr>
            <w:tcW w:w="3214" w:type="dxa"/>
            <w:shd w:val="clear" w:color="auto" w:fill="auto"/>
            <w:tcMar>
              <w:top w:w="100" w:type="dxa"/>
              <w:left w:w="100" w:type="dxa"/>
              <w:bottom w:w="100" w:type="dxa"/>
              <w:right w:w="100" w:type="dxa"/>
            </w:tcMar>
          </w:tcPr>
          <w:p w14:paraId="466D168E" w14:textId="77777777" w:rsidR="001A578C" w:rsidRPr="00805A62" w:rsidRDefault="001A578C" w:rsidP="007A47B9">
            <w:pPr>
              <w:widowControl w:val="0"/>
              <w:spacing w:line="360" w:lineRule="auto"/>
              <w:rPr>
                <w:color w:val="000000"/>
              </w:rPr>
              <w:pPrChange w:id="333" w:author="USER" w:date="2022-11-23T19:33:00Z">
                <w:pPr>
                  <w:widowControl w:val="0"/>
                  <w:spacing w:line="240" w:lineRule="auto"/>
                </w:pPr>
              </w:pPrChange>
            </w:pPr>
          </w:p>
        </w:tc>
      </w:tr>
      <w:tr w:rsidR="001A578C" w:rsidRPr="00805A62" w14:paraId="0A7E782A" w14:textId="77777777">
        <w:tc>
          <w:tcPr>
            <w:tcW w:w="1118" w:type="dxa"/>
            <w:shd w:val="clear" w:color="auto" w:fill="auto"/>
            <w:tcMar>
              <w:top w:w="100" w:type="dxa"/>
              <w:left w:w="100" w:type="dxa"/>
              <w:bottom w:w="100" w:type="dxa"/>
              <w:right w:w="100" w:type="dxa"/>
            </w:tcMar>
          </w:tcPr>
          <w:p w14:paraId="47671D98" w14:textId="77777777" w:rsidR="001A578C" w:rsidRPr="00805A62" w:rsidRDefault="001A578C" w:rsidP="007A47B9">
            <w:pPr>
              <w:widowControl w:val="0"/>
              <w:spacing w:line="360" w:lineRule="auto"/>
              <w:rPr>
                <w:b/>
                <w:color w:val="000000"/>
              </w:rPr>
              <w:pPrChange w:id="334" w:author="USER" w:date="2022-11-23T19:33:00Z">
                <w:pPr>
                  <w:widowControl w:val="0"/>
                  <w:spacing w:line="240" w:lineRule="auto"/>
                </w:pPr>
              </w:pPrChange>
            </w:pPr>
          </w:p>
        </w:tc>
        <w:tc>
          <w:tcPr>
            <w:tcW w:w="3545" w:type="dxa"/>
            <w:shd w:val="clear" w:color="auto" w:fill="auto"/>
            <w:tcMar>
              <w:top w:w="100" w:type="dxa"/>
              <w:left w:w="100" w:type="dxa"/>
              <w:bottom w:w="100" w:type="dxa"/>
              <w:right w:w="100" w:type="dxa"/>
            </w:tcMar>
          </w:tcPr>
          <w:p w14:paraId="59E73BBD" w14:textId="77777777" w:rsidR="001A578C" w:rsidRPr="00805A62" w:rsidRDefault="001A578C" w:rsidP="007A47B9">
            <w:pPr>
              <w:widowControl w:val="0"/>
              <w:spacing w:line="360" w:lineRule="auto"/>
              <w:rPr>
                <w:color w:val="000000"/>
              </w:rPr>
              <w:pPrChange w:id="335" w:author="USER" w:date="2022-11-23T19:33:00Z">
                <w:pPr>
                  <w:widowControl w:val="0"/>
                  <w:spacing w:line="240" w:lineRule="auto"/>
                </w:pPr>
              </w:pPrChange>
            </w:pPr>
          </w:p>
        </w:tc>
        <w:tc>
          <w:tcPr>
            <w:tcW w:w="1692" w:type="dxa"/>
            <w:shd w:val="clear" w:color="auto" w:fill="auto"/>
            <w:tcMar>
              <w:top w:w="100" w:type="dxa"/>
              <w:left w:w="100" w:type="dxa"/>
              <w:bottom w:w="100" w:type="dxa"/>
              <w:right w:w="100" w:type="dxa"/>
            </w:tcMar>
          </w:tcPr>
          <w:p w14:paraId="16EBB49A" w14:textId="77777777" w:rsidR="001A578C" w:rsidRPr="00805A62" w:rsidRDefault="00000000" w:rsidP="007A47B9">
            <w:pPr>
              <w:widowControl w:val="0"/>
              <w:spacing w:line="360" w:lineRule="auto"/>
              <w:rPr>
                <w:color w:val="000000"/>
              </w:rPr>
              <w:pPrChange w:id="336" w:author="USER" w:date="2022-11-23T19:33:00Z">
                <w:pPr>
                  <w:widowControl w:val="0"/>
                  <w:spacing w:line="240" w:lineRule="auto"/>
                </w:pPr>
              </w:pPrChange>
            </w:pPr>
            <w:r w:rsidRPr="00805A62">
              <w:rPr>
                <w:color w:val="000000"/>
              </w:rPr>
              <w:t>Música de fondo</w:t>
            </w:r>
          </w:p>
          <w:p w14:paraId="6B7C43D8" w14:textId="77777777" w:rsidR="001A578C" w:rsidRPr="00805A62" w:rsidRDefault="001A578C" w:rsidP="007A47B9">
            <w:pPr>
              <w:widowControl w:val="0"/>
              <w:spacing w:line="360" w:lineRule="auto"/>
              <w:rPr>
                <w:color w:val="000000"/>
              </w:rPr>
              <w:pPrChange w:id="337" w:author="USER" w:date="2022-11-23T19:33:00Z">
                <w:pPr>
                  <w:widowControl w:val="0"/>
                  <w:spacing w:line="240" w:lineRule="auto"/>
                </w:pPr>
              </w:pPrChange>
            </w:pPr>
          </w:p>
        </w:tc>
        <w:tc>
          <w:tcPr>
            <w:tcW w:w="3843" w:type="dxa"/>
            <w:shd w:val="clear" w:color="auto" w:fill="auto"/>
            <w:tcMar>
              <w:top w:w="100" w:type="dxa"/>
              <w:left w:w="100" w:type="dxa"/>
              <w:bottom w:w="100" w:type="dxa"/>
              <w:right w:w="100" w:type="dxa"/>
            </w:tcMar>
          </w:tcPr>
          <w:p w14:paraId="1943B5C0" w14:textId="77777777" w:rsidR="001A578C" w:rsidRPr="00805A62" w:rsidRDefault="00000000" w:rsidP="007A47B9">
            <w:pPr>
              <w:widowControl w:val="0"/>
              <w:spacing w:line="360" w:lineRule="auto"/>
              <w:rPr>
                <w:b/>
                <w:color w:val="000000"/>
                <w:lang w:val="en-US"/>
              </w:rPr>
              <w:pPrChange w:id="338" w:author="USER" w:date="2022-11-23T19:33:00Z">
                <w:pPr>
                  <w:widowControl w:val="0"/>
                  <w:spacing w:line="240" w:lineRule="auto"/>
                </w:pPr>
              </w:pPrChange>
            </w:pPr>
            <w:r w:rsidRPr="00805A62">
              <w:rPr>
                <w:b/>
                <w:i/>
                <w:iCs/>
                <w:color w:val="000000"/>
                <w:lang w:val="en-US"/>
              </w:rPr>
              <w:lastRenderedPageBreak/>
              <w:t>Double-sided Printed Circuit Boards</w:t>
            </w:r>
            <w:r w:rsidRPr="00805A62">
              <w:rPr>
                <w:b/>
                <w:color w:val="000000"/>
                <w:lang w:val="en-US"/>
              </w:rPr>
              <w:t xml:space="preserve"> (PCB de dos </w:t>
            </w:r>
            <w:proofErr w:type="spellStart"/>
            <w:r w:rsidRPr="00805A62">
              <w:rPr>
                <w:b/>
                <w:color w:val="000000"/>
                <w:lang w:val="en-US"/>
              </w:rPr>
              <w:t>caras</w:t>
            </w:r>
            <w:proofErr w:type="spellEnd"/>
            <w:r w:rsidRPr="00805A62">
              <w:rPr>
                <w:b/>
                <w:color w:val="000000"/>
                <w:lang w:val="en-US"/>
              </w:rPr>
              <w:t>)</w:t>
            </w:r>
          </w:p>
          <w:p w14:paraId="55A03907" w14:textId="15CE89D8" w:rsidR="001A578C" w:rsidRPr="00805A62" w:rsidRDefault="00000000" w:rsidP="007A47B9">
            <w:pPr>
              <w:widowControl w:val="0"/>
              <w:spacing w:line="360" w:lineRule="auto"/>
              <w:rPr>
                <w:color w:val="000000"/>
              </w:rPr>
              <w:pPrChange w:id="339" w:author="USER" w:date="2022-11-23T19:33:00Z">
                <w:pPr>
                  <w:widowControl w:val="0"/>
                  <w:spacing w:line="240" w:lineRule="auto"/>
                </w:pPr>
              </w:pPrChange>
            </w:pPr>
            <w:r w:rsidRPr="00805A62">
              <w:rPr>
                <w:color w:val="000000"/>
              </w:rPr>
              <w:lastRenderedPageBreak/>
              <w:t xml:space="preserve">Bravo Jornada sostiene que “en las </w:t>
            </w:r>
            <w:proofErr w:type="spellStart"/>
            <w:r w:rsidRPr="00805A62">
              <w:rPr>
                <w:color w:val="000000"/>
              </w:rPr>
              <w:t>PCBs</w:t>
            </w:r>
            <w:proofErr w:type="spellEnd"/>
            <w:r w:rsidRPr="00805A62">
              <w:rPr>
                <w:color w:val="000000"/>
              </w:rPr>
              <w:t xml:space="preserve"> de dos capas, la interconexión de elementos se hace en las dos caras del sustrato. En una se emplea la soldadura y en la otra sus componentes. Se utiliza principalmente en circuitos de mayor densidad de componentes y pistas”. </w:t>
            </w:r>
          </w:p>
        </w:tc>
        <w:tc>
          <w:tcPr>
            <w:tcW w:w="3214" w:type="dxa"/>
            <w:shd w:val="clear" w:color="auto" w:fill="auto"/>
            <w:tcMar>
              <w:top w:w="100" w:type="dxa"/>
              <w:left w:w="100" w:type="dxa"/>
              <w:bottom w:w="100" w:type="dxa"/>
              <w:right w:w="100" w:type="dxa"/>
            </w:tcMar>
          </w:tcPr>
          <w:p w14:paraId="7EB896CF" w14:textId="77777777" w:rsidR="001A578C" w:rsidRPr="00805A62" w:rsidRDefault="001A578C" w:rsidP="007A47B9">
            <w:pPr>
              <w:widowControl w:val="0"/>
              <w:spacing w:line="360" w:lineRule="auto"/>
              <w:rPr>
                <w:color w:val="000000"/>
              </w:rPr>
              <w:pPrChange w:id="340" w:author="USER" w:date="2022-11-23T19:33:00Z">
                <w:pPr>
                  <w:widowControl w:val="0"/>
                  <w:spacing w:line="240" w:lineRule="auto"/>
                </w:pPr>
              </w:pPrChange>
            </w:pPr>
          </w:p>
        </w:tc>
      </w:tr>
      <w:tr w:rsidR="001A578C" w:rsidRPr="00805A62" w14:paraId="2A771B51" w14:textId="77777777">
        <w:tc>
          <w:tcPr>
            <w:tcW w:w="1118" w:type="dxa"/>
            <w:shd w:val="clear" w:color="auto" w:fill="auto"/>
            <w:tcMar>
              <w:top w:w="100" w:type="dxa"/>
              <w:left w:w="100" w:type="dxa"/>
              <w:bottom w:w="100" w:type="dxa"/>
              <w:right w:w="100" w:type="dxa"/>
            </w:tcMar>
          </w:tcPr>
          <w:p w14:paraId="30D4AB91" w14:textId="77777777" w:rsidR="001A578C" w:rsidRPr="00805A62" w:rsidRDefault="001A578C" w:rsidP="007A47B9">
            <w:pPr>
              <w:widowControl w:val="0"/>
              <w:spacing w:line="360" w:lineRule="auto"/>
              <w:rPr>
                <w:b/>
                <w:color w:val="000000"/>
              </w:rPr>
              <w:pPrChange w:id="341" w:author="USER" w:date="2022-11-23T19:33:00Z">
                <w:pPr>
                  <w:widowControl w:val="0"/>
                  <w:spacing w:line="240" w:lineRule="auto"/>
                </w:pPr>
              </w:pPrChange>
            </w:pPr>
          </w:p>
        </w:tc>
        <w:tc>
          <w:tcPr>
            <w:tcW w:w="3545" w:type="dxa"/>
            <w:shd w:val="clear" w:color="auto" w:fill="auto"/>
            <w:tcMar>
              <w:top w:w="100" w:type="dxa"/>
              <w:left w:w="100" w:type="dxa"/>
              <w:bottom w:w="100" w:type="dxa"/>
              <w:right w:w="100" w:type="dxa"/>
            </w:tcMar>
          </w:tcPr>
          <w:p w14:paraId="69C69804" w14:textId="77777777" w:rsidR="001A578C" w:rsidRPr="00805A62" w:rsidRDefault="001A578C" w:rsidP="007A47B9">
            <w:pPr>
              <w:widowControl w:val="0"/>
              <w:spacing w:line="360" w:lineRule="auto"/>
              <w:rPr>
                <w:color w:val="000000"/>
              </w:rPr>
              <w:pPrChange w:id="342" w:author="USER" w:date="2022-11-23T19:33:00Z">
                <w:pPr>
                  <w:widowControl w:val="0"/>
                  <w:spacing w:line="240" w:lineRule="auto"/>
                </w:pPr>
              </w:pPrChange>
            </w:pPr>
          </w:p>
        </w:tc>
        <w:tc>
          <w:tcPr>
            <w:tcW w:w="1692" w:type="dxa"/>
            <w:shd w:val="clear" w:color="auto" w:fill="auto"/>
            <w:tcMar>
              <w:top w:w="100" w:type="dxa"/>
              <w:left w:w="100" w:type="dxa"/>
              <w:bottom w:w="100" w:type="dxa"/>
              <w:right w:w="100" w:type="dxa"/>
            </w:tcMar>
          </w:tcPr>
          <w:p w14:paraId="02C2B017" w14:textId="77777777" w:rsidR="001A578C" w:rsidRPr="00805A62" w:rsidRDefault="00000000" w:rsidP="007A47B9">
            <w:pPr>
              <w:widowControl w:val="0"/>
              <w:spacing w:line="360" w:lineRule="auto"/>
              <w:rPr>
                <w:color w:val="000000"/>
              </w:rPr>
              <w:pPrChange w:id="343" w:author="USER" w:date="2022-11-23T19:33:00Z">
                <w:pPr>
                  <w:widowControl w:val="0"/>
                  <w:spacing w:line="240" w:lineRule="auto"/>
                </w:pPr>
              </w:pPrChange>
            </w:pPr>
            <w:r w:rsidRPr="00805A62">
              <w:rPr>
                <w:color w:val="000000"/>
              </w:rPr>
              <w:t>Música de fondo</w:t>
            </w:r>
          </w:p>
          <w:p w14:paraId="01EA25A5" w14:textId="77777777" w:rsidR="001A578C" w:rsidRPr="00805A62" w:rsidRDefault="001A578C" w:rsidP="007A47B9">
            <w:pPr>
              <w:widowControl w:val="0"/>
              <w:spacing w:line="360" w:lineRule="auto"/>
              <w:rPr>
                <w:color w:val="000000"/>
              </w:rPr>
              <w:pPrChange w:id="344" w:author="USER" w:date="2022-11-23T19:33:00Z">
                <w:pPr>
                  <w:widowControl w:val="0"/>
                  <w:spacing w:line="240" w:lineRule="auto"/>
                </w:pPr>
              </w:pPrChange>
            </w:pPr>
          </w:p>
        </w:tc>
        <w:tc>
          <w:tcPr>
            <w:tcW w:w="3843" w:type="dxa"/>
            <w:shd w:val="clear" w:color="auto" w:fill="auto"/>
            <w:tcMar>
              <w:top w:w="100" w:type="dxa"/>
              <w:left w:w="100" w:type="dxa"/>
              <w:bottom w:w="100" w:type="dxa"/>
              <w:right w:w="100" w:type="dxa"/>
            </w:tcMar>
          </w:tcPr>
          <w:p w14:paraId="0EB2E2C5" w14:textId="77777777" w:rsidR="001A578C" w:rsidRPr="00805A62" w:rsidRDefault="00000000" w:rsidP="007A47B9">
            <w:pPr>
              <w:widowControl w:val="0"/>
              <w:spacing w:line="360" w:lineRule="auto"/>
              <w:rPr>
                <w:b/>
                <w:color w:val="000000"/>
              </w:rPr>
              <w:pPrChange w:id="345" w:author="USER" w:date="2022-11-23T19:33:00Z">
                <w:pPr>
                  <w:widowControl w:val="0"/>
                  <w:spacing w:line="240" w:lineRule="auto"/>
                </w:pPr>
              </w:pPrChange>
            </w:pPr>
            <w:proofErr w:type="spellStart"/>
            <w:r w:rsidRPr="00805A62">
              <w:rPr>
                <w:b/>
                <w:i/>
                <w:iCs/>
                <w:color w:val="000000"/>
              </w:rPr>
              <w:t>Multi-layer</w:t>
            </w:r>
            <w:proofErr w:type="spellEnd"/>
            <w:r w:rsidRPr="00805A62">
              <w:rPr>
                <w:b/>
                <w:i/>
                <w:iCs/>
                <w:color w:val="000000"/>
              </w:rPr>
              <w:t xml:space="preserve"> PCB</w:t>
            </w:r>
            <w:r w:rsidRPr="00805A62">
              <w:rPr>
                <w:b/>
                <w:color w:val="000000"/>
              </w:rPr>
              <w:t xml:space="preserve"> (PCB multicapa, más de dos capas de interconexión)</w:t>
            </w:r>
          </w:p>
          <w:p w14:paraId="7FB25009" w14:textId="5C30F7BA" w:rsidR="001A578C" w:rsidRPr="00805A62" w:rsidRDefault="00000000" w:rsidP="007A47B9">
            <w:pPr>
              <w:widowControl w:val="0"/>
              <w:spacing w:line="360" w:lineRule="auto"/>
              <w:rPr>
                <w:color w:val="000000"/>
              </w:rPr>
              <w:pPrChange w:id="346" w:author="USER" w:date="2022-11-23T19:33:00Z">
                <w:pPr>
                  <w:widowControl w:val="0"/>
                  <w:spacing w:line="240" w:lineRule="auto"/>
                </w:pPr>
              </w:pPrChange>
            </w:pPr>
            <w:r w:rsidRPr="00805A62">
              <w:rPr>
                <w:color w:val="000000"/>
              </w:rPr>
              <w:t>Los circuitos actuales han aumentado drásticamente la densidad de empaquetado, así como el número de líneas de interconexión a causa del enorme número de pines in/</w:t>
            </w:r>
            <w:proofErr w:type="spellStart"/>
            <w:r w:rsidRPr="00805A62">
              <w:rPr>
                <w:color w:val="000000"/>
              </w:rPr>
              <w:t>out</w:t>
            </w:r>
            <w:proofErr w:type="spellEnd"/>
            <w:r w:rsidRPr="00805A62">
              <w:rPr>
                <w:color w:val="000000"/>
              </w:rPr>
              <w:t xml:space="preserve"> de muchos chips. Debido a diferentes factores que pueden afectar la placa de circuito impreso, surge la necesidad de tener más dos </w:t>
            </w:r>
            <w:r w:rsidRPr="00805A62">
              <w:rPr>
                <w:color w:val="000000"/>
              </w:rPr>
              <w:lastRenderedPageBreak/>
              <w:t>capas de interconexión. Por ello, Bravo Jordana indica que las PCB multicapa “son láminas de substrato más finas junto con capas de material aislante prensadas entre sí para formar la PCB final, desarrollo que ha facilitado la reducción del tamaño, peso y volumen de los sistemas”.</w:t>
            </w:r>
          </w:p>
        </w:tc>
        <w:tc>
          <w:tcPr>
            <w:tcW w:w="3214" w:type="dxa"/>
            <w:shd w:val="clear" w:color="auto" w:fill="auto"/>
            <w:tcMar>
              <w:top w:w="100" w:type="dxa"/>
              <w:left w:w="100" w:type="dxa"/>
              <w:bottom w:w="100" w:type="dxa"/>
              <w:right w:w="100" w:type="dxa"/>
            </w:tcMar>
          </w:tcPr>
          <w:p w14:paraId="76B575DA" w14:textId="77777777" w:rsidR="001A578C" w:rsidRPr="00805A62" w:rsidRDefault="001A578C" w:rsidP="007A47B9">
            <w:pPr>
              <w:widowControl w:val="0"/>
              <w:spacing w:line="360" w:lineRule="auto"/>
              <w:rPr>
                <w:color w:val="000000"/>
              </w:rPr>
              <w:pPrChange w:id="347" w:author="USER" w:date="2022-11-23T19:33:00Z">
                <w:pPr>
                  <w:widowControl w:val="0"/>
                  <w:spacing w:line="240" w:lineRule="auto"/>
                </w:pPr>
              </w:pPrChange>
            </w:pPr>
          </w:p>
        </w:tc>
      </w:tr>
      <w:tr w:rsidR="001A578C" w:rsidRPr="00805A62" w14:paraId="123CC398" w14:textId="77777777">
        <w:tc>
          <w:tcPr>
            <w:tcW w:w="1118" w:type="dxa"/>
            <w:shd w:val="clear" w:color="auto" w:fill="auto"/>
            <w:tcMar>
              <w:top w:w="100" w:type="dxa"/>
              <w:left w:w="100" w:type="dxa"/>
              <w:bottom w:w="100" w:type="dxa"/>
              <w:right w:w="100" w:type="dxa"/>
            </w:tcMar>
          </w:tcPr>
          <w:p w14:paraId="365FB44A" w14:textId="77777777" w:rsidR="001A578C" w:rsidRPr="00805A62" w:rsidRDefault="001A578C" w:rsidP="007A47B9">
            <w:pPr>
              <w:widowControl w:val="0"/>
              <w:spacing w:line="360" w:lineRule="auto"/>
              <w:rPr>
                <w:b/>
                <w:color w:val="000000"/>
              </w:rPr>
              <w:pPrChange w:id="348" w:author="USER" w:date="2022-11-23T19:33:00Z">
                <w:pPr>
                  <w:widowControl w:val="0"/>
                  <w:spacing w:line="240" w:lineRule="auto"/>
                </w:pPr>
              </w:pPrChange>
            </w:pPr>
          </w:p>
        </w:tc>
        <w:tc>
          <w:tcPr>
            <w:tcW w:w="3545" w:type="dxa"/>
            <w:shd w:val="clear" w:color="auto" w:fill="auto"/>
            <w:tcMar>
              <w:top w:w="100" w:type="dxa"/>
              <w:left w:w="100" w:type="dxa"/>
              <w:bottom w:w="100" w:type="dxa"/>
              <w:right w:w="100" w:type="dxa"/>
            </w:tcMar>
          </w:tcPr>
          <w:p w14:paraId="109447C3" w14:textId="77777777" w:rsidR="001A578C" w:rsidRPr="00805A62" w:rsidRDefault="001A578C" w:rsidP="007A47B9">
            <w:pPr>
              <w:widowControl w:val="0"/>
              <w:spacing w:line="360" w:lineRule="auto"/>
              <w:rPr>
                <w:color w:val="000000"/>
              </w:rPr>
              <w:pPrChange w:id="349" w:author="USER" w:date="2022-11-23T19:33:00Z">
                <w:pPr>
                  <w:widowControl w:val="0"/>
                  <w:spacing w:line="240" w:lineRule="auto"/>
                </w:pPr>
              </w:pPrChange>
            </w:pPr>
          </w:p>
        </w:tc>
        <w:tc>
          <w:tcPr>
            <w:tcW w:w="1692" w:type="dxa"/>
            <w:shd w:val="clear" w:color="auto" w:fill="auto"/>
            <w:tcMar>
              <w:top w:w="100" w:type="dxa"/>
              <w:left w:w="100" w:type="dxa"/>
              <w:bottom w:w="100" w:type="dxa"/>
              <w:right w:w="100" w:type="dxa"/>
            </w:tcMar>
          </w:tcPr>
          <w:p w14:paraId="2391C541" w14:textId="77777777" w:rsidR="001A578C" w:rsidRPr="00805A62" w:rsidRDefault="00000000" w:rsidP="007A47B9">
            <w:pPr>
              <w:widowControl w:val="0"/>
              <w:spacing w:line="360" w:lineRule="auto"/>
              <w:rPr>
                <w:color w:val="000000"/>
              </w:rPr>
              <w:pPrChange w:id="350" w:author="USER" w:date="2022-11-23T19:33:00Z">
                <w:pPr>
                  <w:widowControl w:val="0"/>
                  <w:spacing w:line="240" w:lineRule="auto"/>
                </w:pPr>
              </w:pPrChange>
            </w:pPr>
            <w:r w:rsidRPr="00805A62">
              <w:rPr>
                <w:color w:val="000000"/>
              </w:rPr>
              <w:t>Música de fondo</w:t>
            </w:r>
          </w:p>
          <w:p w14:paraId="2A49180B" w14:textId="77777777" w:rsidR="001A578C" w:rsidRPr="00805A62" w:rsidRDefault="001A578C" w:rsidP="007A47B9">
            <w:pPr>
              <w:widowControl w:val="0"/>
              <w:spacing w:line="360" w:lineRule="auto"/>
              <w:rPr>
                <w:color w:val="000000"/>
              </w:rPr>
              <w:pPrChange w:id="351" w:author="USER" w:date="2022-11-23T19:33:00Z">
                <w:pPr>
                  <w:widowControl w:val="0"/>
                  <w:spacing w:line="240" w:lineRule="auto"/>
                </w:pPr>
              </w:pPrChange>
            </w:pPr>
          </w:p>
        </w:tc>
        <w:tc>
          <w:tcPr>
            <w:tcW w:w="3843" w:type="dxa"/>
            <w:shd w:val="clear" w:color="auto" w:fill="auto"/>
            <w:tcMar>
              <w:top w:w="100" w:type="dxa"/>
              <w:left w:w="100" w:type="dxa"/>
              <w:bottom w:w="100" w:type="dxa"/>
              <w:right w:w="100" w:type="dxa"/>
            </w:tcMar>
          </w:tcPr>
          <w:p w14:paraId="512C3822" w14:textId="77777777" w:rsidR="001A578C" w:rsidRPr="00805A62" w:rsidRDefault="00000000" w:rsidP="007A47B9">
            <w:pPr>
              <w:widowControl w:val="0"/>
              <w:spacing w:line="360" w:lineRule="auto"/>
              <w:rPr>
                <w:b/>
                <w:color w:val="000000"/>
              </w:rPr>
              <w:pPrChange w:id="352" w:author="USER" w:date="2022-11-23T19:33:00Z">
                <w:pPr>
                  <w:widowControl w:val="0"/>
                  <w:spacing w:line="240" w:lineRule="auto"/>
                </w:pPr>
              </w:pPrChange>
            </w:pPr>
            <w:proofErr w:type="spellStart"/>
            <w:r w:rsidRPr="00805A62">
              <w:rPr>
                <w:b/>
                <w:color w:val="000000"/>
              </w:rPr>
              <w:t>PCBs</w:t>
            </w:r>
            <w:proofErr w:type="spellEnd"/>
            <w:r w:rsidRPr="00805A62">
              <w:rPr>
                <w:b/>
                <w:color w:val="000000"/>
              </w:rPr>
              <w:t xml:space="preserve"> flexibles</w:t>
            </w:r>
          </w:p>
          <w:p w14:paraId="28725DE6" w14:textId="7F8217CE" w:rsidR="001A578C" w:rsidRPr="00805A62" w:rsidRDefault="00000000" w:rsidP="007A47B9">
            <w:pPr>
              <w:widowControl w:val="0"/>
              <w:spacing w:line="360" w:lineRule="auto"/>
              <w:rPr>
                <w:color w:val="000000"/>
              </w:rPr>
              <w:pPrChange w:id="353" w:author="USER" w:date="2022-11-23T19:33:00Z">
                <w:pPr>
                  <w:widowControl w:val="0"/>
                  <w:spacing w:line="240" w:lineRule="auto"/>
                </w:pPr>
              </w:pPrChange>
            </w:pPr>
            <w:r w:rsidRPr="00805A62">
              <w:rPr>
                <w:color w:val="000000"/>
              </w:rPr>
              <w:t xml:space="preserve">La utilización de substratos como el poliéster o poliamida están dando lugar a una nueva innovación en el mundo de las </w:t>
            </w:r>
            <w:proofErr w:type="spellStart"/>
            <w:r w:rsidRPr="00805A62">
              <w:rPr>
                <w:color w:val="000000"/>
              </w:rPr>
              <w:t>PCBs</w:t>
            </w:r>
            <w:proofErr w:type="spellEnd"/>
            <w:r w:rsidRPr="00805A62">
              <w:rPr>
                <w:color w:val="000000"/>
              </w:rPr>
              <w:t xml:space="preserve">, ya que logran dar flexibilidad a la placa de circuito impreso, sustituyendo cables de conexión y conectores que hacen que la placa sea inevitablemente más robusta. Según Bravo Jordana: “La tecnología </w:t>
            </w:r>
            <w:proofErr w:type="spellStart"/>
            <w:r w:rsidRPr="00805A62">
              <w:rPr>
                <w:i/>
                <w:iCs/>
                <w:color w:val="000000"/>
              </w:rPr>
              <w:t>flex</w:t>
            </w:r>
            <w:proofErr w:type="spellEnd"/>
            <w:r w:rsidRPr="00805A62">
              <w:rPr>
                <w:i/>
                <w:iCs/>
                <w:color w:val="000000"/>
              </w:rPr>
              <w:t xml:space="preserve"> </w:t>
            </w:r>
            <w:proofErr w:type="spellStart"/>
            <w:r w:rsidRPr="00805A62">
              <w:rPr>
                <w:i/>
                <w:iCs/>
                <w:color w:val="000000"/>
              </w:rPr>
              <w:t>printed</w:t>
            </w:r>
            <w:proofErr w:type="spellEnd"/>
            <w:r w:rsidRPr="00805A62">
              <w:rPr>
                <w:i/>
                <w:iCs/>
                <w:color w:val="000000"/>
              </w:rPr>
              <w:t xml:space="preserve"> </w:t>
            </w:r>
            <w:proofErr w:type="spellStart"/>
            <w:r w:rsidRPr="00805A62">
              <w:rPr>
                <w:i/>
                <w:iCs/>
                <w:color w:val="000000"/>
              </w:rPr>
              <w:t>circuits</w:t>
            </w:r>
            <w:proofErr w:type="spellEnd"/>
            <w:r w:rsidRPr="00805A62">
              <w:rPr>
                <w:color w:val="000000"/>
              </w:rPr>
              <w:t xml:space="preserve"> </w:t>
            </w:r>
            <w:r w:rsidRPr="00805A62">
              <w:rPr>
                <w:color w:val="000000"/>
              </w:rPr>
              <w:lastRenderedPageBreak/>
              <w:t>(FPC) en la que los circuitos están impresos en materiales flexibles se adapta a un menor volumen para implementar dispositivos más compactos.”</w:t>
            </w:r>
          </w:p>
        </w:tc>
        <w:tc>
          <w:tcPr>
            <w:tcW w:w="3214" w:type="dxa"/>
            <w:shd w:val="clear" w:color="auto" w:fill="auto"/>
            <w:tcMar>
              <w:top w:w="100" w:type="dxa"/>
              <w:left w:w="100" w:type="dxa"/>
              <w:bottom w:w="100" w:type="dxa"/>
              <w:right w:w="100" w:type="dxa"/>
            </w:tcMar>
          </w:tcPr>
          <w:p w14:paraId="46890976" w14:textId="77777777" w:rsidR="001A578C" w:rsidRPr="00805A62" w:rsidRDefault="001A578C" w:rsidP="007A47B9">
            <w:pPr>
              <w:widowControl w:val="0"/>
              <w:spacing w:line="360" w:lineRule="auto"/>
              <w:rPr>
                <w:color w:val="000000"/>
              </w:rPr>
              <w:pPrChange w:id="354" w:author="USER" w:date="2022-11-23T19:33:00Z">
                <w:pPr>
                  <w:widowControl w:val="0"/>
                  <w:spacing w:line="240" w:lineRule="auto"/>
                </w:pPr>
              </w:pPrChange>
            </w:pPr>
          </w:p>
        </w:tc>
      </w:tr>
      <w:tr w:rsidR="001A578C" w:rsidRPr="00805A62" w14:paraId="050A7FA8" w14:textId="77777777">
        <w:trPr>
          <w:trHeight w:val="420"/>
        </w:trPr>
        <w:tc>
          <w:tcPr>
            <w:tcW w:w="1118" w:type="dxa"/>
            <w:shd w:val="clear" w:color="auto" w:fill="auto"/>
            <w:tcMar>
              <w:top w:w="100" w:type="dxa"/>
              <w:left w:w="100" w:type="dxa"/>
              <w:bottom w:w="100" w:type="dxa"/>
              <w:right w:w="100" w:type="dxa"/>
            </w:tcMar>
          </w:tcPr>
          <w:p w14:paraId="40285BE3" w14:textId="77777777" w:rsidR="001A578C" w:rsidRPr="00805A62" w:rsidRDefault="00000000" w:rsidP="007A47B9">
            <w:pPr>
              <w:widowControl w:val="0"/>
              <w:spacing w:line="360" w:lineRule="auto"/>
              <w:rPr>
                <w:b/>
                <w:color w:val="000000"/>
              </w:rPr>
              <w:pPrChange w:id="355" w:author="USER" w:date="2022-11-23T19:33:00Z">
                <w:pPr>
                  <w:widowControl w:val="0"/>
                  <w:spacing w:line="240" w:lineRule="auto"/>
                </w:pPr>
              </w:pPrChange>
            </w:pPr>
            <w:r w:rsidRPr="00805A62">
              <w:rPr>
                <w:b/>
                <w:color w:val="000000"/>
              </w:rPr>
              <w:t>Nombre del archivo</w:t>
            </w:r>
          </w:p>
        </w:tc>
        <w:tc>
          <w:tcPr>
            <w:tcW w:w="9080" w:type="dxa"/>
            <w:gridSpan w:val="3"/>
            <w:shd w:val="clear" w:color="auto" w:fill="auto"/>
            <w:tcMar>
              <w:top w:w="100" w:type="dxa"/>
              <w:left w:w="100" w:type="dxa"/>
              <w:bottom w:w="100" w:type="dxa"/>
              <w:right w:w="100" w:type="dxa"/>
            </w:tcMar>
          </w:tcPr>
          <w:p w14:paraId="6759D9BF" w14:textId="77777777" w:rsidR="001A578C" w:rsidRPr="00805A62" w:rsidRDefault="00000000" w:rsidP="007A47B9">
            <w:pPr>
              <w:widowControl w:val="0"/>
              <w:spacing w:line="360" w:lineRule="auto"/>
              <w:rPr>
                <w:color w:val="000000"/>
              </w:rPr>
              <w:pPrChange w:id="356" w:author="USER" w:date="2022-11-23T19:33:00Z">
                <w:pPr>
                  <w:widowControl w:val="0"/>
                  <w:spacing w:line="240" w:lineRule="auto"/>
                </w:pPr>
              </w:pPrChange>
            </w:pPr>
            <w:r w:rsidRPr="00805A62">
              <w:rPr>
                <w:color w:val="000000"/>
              </w:rPr>
              <w:t>839317_v2</w:t>
            </w:r>
          </w:p>
        </w:tc>
        <w:tc>
          <w:tcPr>
            <w:tcW w:w="3214" w:type="dxa"/>
            <w:shd w:val="clear" w:color="auto" w:fill="auto"/>
            <w:tcMar>
              <w:top w:w="100" w:type="dxa"/>
              <w:left w:w="100" w:type="dxa"/>
              <w:bottom w:w="100" w:type="dxa"/>
              <w:right w:w="100" w:type="dxa"/>
            </w:tcMar>
          </w:tcPr>
          <w:p w14:paraId="7D035CC2" w14:textId="77777777" w:rsidR="001A578C" w:rsidRPr="00805A62" w:rsidRDefault="001A578C" w:rsidP="007A47B9">
            <w:pPr>
              <w:widowControl w:val="0"/>
              <w:spacing w:line="360" w:lineRule="auto"/>
              <w:rPr>
                <w:color w:val="000000"/>
              </w:rPr>
              <w:pPrChange w:id="357" w:author="USER" w:date="2022-11-23T19:33:00Z">
                <w:pPr>
                  <w:widowControl w:val="0"/>
                  <w:spacing w:line="240" w:lineRule="auto"/>
                </w:pPr>
              </w:pPrChange>
            </w:pPr>
          </w:p>
        </w:tc>
      </w:tr>
    </w:tbl>
    <w:p w14:paraId="7ED00933" w14:textId="77777777" w:rsidR="001A578C" w:rsidRPr="00805A62" w:rsidRDefault="001A578C" w:rsidP="007A47B9">
      <w:pPr>
        <w:spacing w:line="360" w:lineRule="auto"/>
        <w:jc w:val="both"/>
        <w:rPr>
          <w:b/>
          <w:color w:val="7F7F7F"/>
        </w:rPr>
        <w:pPrChange w:id="358" w:author="USER" w:date="2022-11-23T19:33:00Z">
          <w:pPr>
            <w:jc w:val="both"/>
          </w:pPr>
        </w:pPrChange>
      </w:pPr>
    </w:p>
    <w:p w14:paraId="0DFDDA13" w14:textId="77777777" w:rsidR="001A578C" w:rsidRPr="00805A62" w:rsidRDefault="001A578C" w:rsidP="007A47B9">
      <w:pPr>
        <w:spacing w:line="360" w:lineRule="auto"/>
        <w:jc w:val="both"/>
        <w:rPr>
          <w:b/>
          <w:color w:val="7F7F7F"/>
        </w:rPr>
        <w:pPrChange w:id="359" w:author="USER" w:date="2022-11-23T19:33:00Z">
          <w:pPr>
            <w:jc w:val="both"/>
          </w:pPr>
        </w:pPrChange>
      </w:pPr>
    </w:p>
    <w:p w14:paraId="5EA3B7C8" w14:textId="77777777" w:rsidR="001A578C" w:rsidRPr="00805A62" w:rsidRDefault="00000000" w:rsidP="007A47B9">
      <w:pPr>
        <w:spacing w:line="360" w:lineRule="auto"/>
        <w:jc w:val="both"/>
        <w:rPr>
          <w:b/>
          <w:color w:val="000000"/>
        </w:rPr>
        <w:pPrChange w:id="360" w:author="USER" w:date="2022-11-23T19:33:00Z">
          <w:pPr>
            <w:jc w:val="both"/>
          </w:pPr>
        </w:pPrChange>
      </w:pPr>
      <w:r w:rsidRPr="00805A62">
        <w:rPr>
          <w:b/>
          <w:color w:val="000000"/>
        </w:rPr>
        <w:t>Serigrafía</w:t>
      </w:r>
    </w:p>
    <w:tbl>
      <w:tblPr>
        <w:tblStyle w:val="Style12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0F1D3DA9" w14:textId="77777777">
        <w:trPr>
          <w:trHeight w:val="444"/>
        </w:trPr>
        <w:tc>
          <w:tcPr>
            <w:tcW w:w="13422" w:type="dxa"/>
            <w:shd w:val="clear" w:color="auto" w:fill="8DB3E2"/>
          </w:tcPr>
          <w:p w14:paraId="49CE6C4A" w14:textId="77777777" w:rsidR="001A578C" w:rsidRPr="00805A62" w:rsidRDefault="00000000" w:rsidP="007A47B9">
            <w:pPr>
              <w:pStyle w:val="Ttulo1"/>
              <w:spacing w:before="0" w:after="0" w:line="360" w:lineRule="auto"/>
              <w:jc w:val="center"/>
              <w:rPr>
                <w:sz w:val="22"/>
                <w:szCs w:val="22"/>
              </w:rPr>
              <w:pPrChange w:id="361" w:author="USER" w:date="2022-11-23T19:33:00Z">
                <w:pPr>
                  <w:pStyle w:val="Ttulo1"/>
                  <w:spacing w:before="0" w:after="0" w:line="240" w:lineRule="auto"/>
                  <w:jc w:val="center"/>
                </w:pPr>
              </w:pPrChange>
            </w:pPr>
            <w:r w:rsidRPr="00805A62">
              <w:rPr>
                <w:sz w:val="22"/>
                <w:szCs w:val="22"/>
              </w:rPr>
              <w:t>Cuadro de texto</w:t>
            </w:r>
          </w:p>
        </w:tc>
      </w:tr>
      <w:tr w:rsidR="001A578C" w:rsidRPr="00805A62" w14:paraId="12F1BA6C" w14:textId="77777777">
        <w:tc>
          <w:tcPr>
            <w:tcW w:w="13422" w:type="dxa"/>
          </w:tcPr>
          <w:p w14:paraId="6FD329A6" w14:textId="062DF5A0" w:rsidR="001A578C" w:rsidRPr="00805A62" w:rsidRDefault="00000000" w:rsidP="007A47B9">
            <w:pPr>
              <w:spacing w:line="360" w:lineRule="auto"/>
              <w:rPr>
                <w:color w:val="000000"/>
              </w:rPr>
              <w:pPrChange w:id="362" w:author="USER" w:date="2022-11-23T19:33:00Z">
                <w:pPr/>
              </w:pPrChange>
            </w:pPr>
            <w:r w:rsidRPr="00805A62">
              <w:rPr>
                <w:color w:val="000000"/>
              </w:rPr>
              <w:t>La serigrafía es la técnica que permite depositar la pasta para soldar en los puntos donde se posicionan los componentes, los dos tipos de serigrafía más usados son:</w:t>
            </w:r>
          </w:p>
        </w:tc>
      </w:tr>
    </w:tbl>
    <w:p w14:paraId="5E89711D" w14:textId="77777777" w:rsidR="001A578C" w:rsidRPr="00805A62" w:rsidRDefault="001A578C" w:rsidP="007A47B9">
      <w:pPr>
        <w:spacing w:line="360" w:lineRule="auto"/>
        <w:jc w:val="both"/>
        <w:rPr>
          <w:b/>
          <w:color w:val="000000"/>
        </w:rPr>
        <w:pPrChange w:id="363" w:author="USER" w:date="2022-11-23T19:33:00Z">
          <w:pPr>
            <w:jc w:val="both"/>
          </w:pPr>
        </w:pPrChange>
      </w:pPr>
    </w:p>
    <w:tbl>
      <w:tblPr>
        <w:tblStyle w:val="Style127"/>
        <w:tblW w:w="13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55"/>
        <w:gridCol w:w="11250"/>
      </w:tblGrid>
      <w:tr w:rsidR="001A578C" w:rsidRPr="00805A62" w14:paraId="60196F92" w14:textId="77777777">
        <w:trPr>
          <w:trHeight w:val="580"/>
        </w:trPr>
        <w:tc>
          <w:tcPr>
            <w:tcW w:w="2155" w:type="dxa"/>
            <w:shd w:val="clear" w:color="auto" w:fill="C9DAF8"/>
            <w:tcMar>
              <w:top w:w="100" w:type="dxa"/>
              <w:left w:w="100" w:type="dxa"/>
              <w:bottom w:w="100" w:type="dxa"/>
              <w:right w:w="100" w:type="dxa"/>
            </w:tcMar>
          </w:tcPr>
          <w:p w14:paraId="59C541FF" w14:textId="77777777" w:rsidR="001A578C" w:rsidRPr="00805A62" w:rsidRDefault="001A578C" w:rsidP="007A47B9">
            <w:pPr>
              <w:widowControl w:val="0"/>
              <w:spacing w:line="360" w:lineRule="auto"/>
              <w:jc w:val="center"/>
              <w:rPr>
                <w:b/>
                <w:color w:val="000000"/>
              </w:rPr>
              <w:pPrChange w:id="364" w:author="USER" w:date="2022-11-23T19:33:00Z">
                <w:pPr>
                  <w:widowControl w:val="0"/>
                  <w:spacing w:line="240" w:lineRule="auto"/>
                  <w:jc w:val="center"/>
                </w:pPr>
              </w:pPrChange>
            </w:pPr>
          </w:p>
          <w:p w14:paraId="7F81B304" w14:textId="77777777" w:rsidR="001A578C" w:rsidRPr="00805A62" w:rsidRDefault="00000000" w:rsidP="007A47B9">
            <w:pPr>
              <w:widowControl w:val="0"/>
              <w:spacing w:line="360" w:lineRule="auto"/>
              <w:jc w:val="center"/>
              <w:rPr>
                <w:b/>
                <w:color w:val="000000"/>
              </w:rPr>
              <w:pPrChange w:id="365" w:author="USER" w:date="2022-11-23T19:33:00Z">
                <w:pPr>
                  <w:widowControl w:val="0"/>
                  <w:spacing w:line="240" w:lineRule="auto"/>
                  <w:jc w:val="center"/>
                </w:pPr>
              </w:pPrChange>
            </w:pPr>
            <w:r w:rsidRPr="00805A62">
              <w:rPr>
                <w:b/>
                <w:color w:val="000000"/>
              </w:rPr>
              <w:t>Tipo de recurso</w:t>
            </w:r>
          </w:p>
        </w:tc>
        <w:tc>
          <w:tcPr>
            <w:tcW w:w="11250" w:type="dxa"/>
            <w:shd w:val="clear" w:color="auto" w:fill="C9DAF8"/>
            <w:tcMar>
              <w:top w:w="100" w:type="dxa"/>
              <w:left w:w="100" w:type="dxa"/>
              <w:bottom w:w="100" w:type="dxa"/>
              <w:right w:w="100" w:type="dxa"/>
            </w:tcMar>
          </w:tcPr>
          <w:p w14:paraId="2DBDA96C" w14:textId="77777777" w:rsidR="001A578C" w:rsidRPr="00805A62" w:rsidRDefault="00000000" w:rsidP="007A47B9">
            <w:pPr>
              <w:pStyle w:val="Ttulo"/>
              <w:widowControl w:val="0"/>
              <w:spacing w:line="360" w:lineRule="auto"/>
              <w:jc w:val="center"/>
              <w:rPr>
                <w:sz w:val="22"/>
                <w:szCs w:val="22"/>
              </w:rPr>
              <w:pPrChange w:id="366" w:author="USER" w:date="2022-11-23T19:33:00Z">
                <w:pPr>
                  <w:pStyle w:val="Ttulo"/>
                  <w:widowControl w:val="0"/>
                  <w:spacing w:line="240" w:lineRule="auto"/>
                  <w:jc w:val="center"/>
                </w:pPr>
              </w:pPrChange>
            </w:pPr>
            <w:r w:rsidRPr="00805A62">
              <w:rPr>
                <w:sz w:val="22"/>
                <w:szCs w:val="22"/>
              </w:rPr>
              <w:t xml:space="preserve">Pestañas o </w:t>
            </w:r>
            <w:proofErr w:type="spellStart"/>
            <w:r w:rsidRPr="00805A62">
              <w:rPr>
                <w:sz w:val="22"/>
                <w:szCs w:val="22"/>
              </w:rPr>
              <w:t>tabs</w:t>
            </w:r>
            <w:proofErr w:type="spellEnd"/>
            <w:r w:rsidRPr="00805A62">
              <w:rPr>
                <w:sz w:val="22"/>
                <w:szCs w:val="22"/>
              </w:rPr>
              <w:t xml:space="preserve"> Verticales</w:t>
            </w:r>
          </w:p>
        </w:tc>
      </w:tr>
      <w:tr w:rsidR="001A578C" w:rsidRPr="00805A62" w14:paraId="744A7E06" w14:textId="77777777">
        <w:trPr>
          <w:trHeight w:val="420"/>
        </w:trPr>
        <w:tc>
          <w:tcPr>
            <w:tcW w:w="2155" w:type="dxa"/>
            <w:shd w:val="clear" w:color="auto" w:fill="auto"/>
            <w:tcMar>
              <w:top w:w="100" w:type="dxa"/>
              <w:left w:w="100" w:type="dxa"/>
              <w:bottom w:w="100" w:type="dxa"/>
              <w:right w:w="100" w:type="dxa"/>
            </w:tcMar>
          </w:tcPr>
          <w:p w14:paraId="4ADA1DFD" w14:textId="77777777" w:rsidR="001A578C" w:rsidRPr="00805A62" w:rsidRDefault="00000000" w:rsidP="007A47B9">
            <w:pPr>
              <w:widowControl w:val="0"/>
              <w:spacing w:line="360" w:lineRule="auto"/>
              <w:rPr>
                <w:b/>
                <w:color w:val="000000"/>
              </w:rPr>
              <w:pPrChange w:id="367" w:author="USER" w:date="2022-11-23T19:33:00Z">
                <w:pPr>
                  <w:widowControl w:val="0"/>
                  <w:spacing w:line="240" w:lineRule="auto"/>
                </w:pPr>
              </w:pPrChange>
            </w:pPr>
            <w:r w:rsidRPr="00805A62">
              <w:rPr>
                <w:b/>
                <w:color w:val="000000"/>
              </w:rPr>
              <w:t>Introducción</w:t>
            </w:r>
          </w:p>
        </w:tc>
        <w:tc>
          <w:tcPr>
            <w:tcW w:w="11250" w:type="dxa"/>
            <w:shd w:val="clear" w:color="auto" w:fill="auto"/>
            <w:tcMar>
              <w:top w:w="100" w:type="dxa"/>
              <w:left w:w="100" w:type="dxa"/>
              <w:bottom w:w="100" w:type="dxa"/>
              <w:right w:w="100" w:type="dxa"/>
            </w:tcMar>
          </w:tcPr>
          <w:p w14:paraId="2CBD469B" w14:textId="77777777" w:rsidR="001A578C" w:rsidRPr="00805A62" w:rsidRDefault="00000000" w:rsidP="007A47B9">
            <w:pPr>
              <w:widowControl w:val="0"/>
              <w:spacing w:line="360" w:lineRule="auto"/>
              <w:rPr>
                <w:color w:val="000000"/>
              </w:rPr>
              <w:pPrChange w:id="368" w:author="USER" w:date="2022-11-23T19:33:00Z">
                <w:pPr>
                  <w:widowControl w:val="0"/>
                  <w:spacing w:line="240" w:lineRule="auto"/>
                </w:pPr>
              </w:pPrChange>
            </w:pPr>
            <w:r w:rsidRPr="00805A62">
              <w:rPr>
                <w:color w:val="000000"/>
              </w:rPr>
              <w:t xml:space="preserve">A continuación, se presentan las técnicas empleadas en la serigrafía: </w:t>
            </w:r>
          </w:p>
        </w:tc>
      </w:tr>
      <w:tr w:rsidR="001A578C" w:rsidRPr="00805A62" w14:paraId="74FDFE50" w14:textId="77777777">
        <w:trPr>
          <w:trHeight w:val="420"/>
        </w:trPr>
        <w:tc>
          <w:tcPr>
            <w:tcW w:w="13405" w:type="dxa"/>
            <w:gridSpan w:val="2"/>
            <w:shd w:val="clear" w:color="auto" w:fill="auto"/>
            <w:tcMar>
              <w:top w:w="100" w:type="dxa"/>
              <w:left w:w="100" w:type="dxa"/>
              <w:bottom w:w="100" w:type="dxa"/>
              <w:right w:w="100" w:type="dxa"/>
            </w:tcMar>
          </w:tcPr>
          <w:p w14:paraId="68D1A496" w14:textId="77777777" w:rsidR="001A578C" w:rsidRPr="00805A62" w:rsidRDefault="00000000" w:rsidP="007A47B9">
            <w:pPr>
              <w:widowControl w:val="0"/>
              <w:spacing w:line="360" w:lineRule="auto"/>
              <w:jc w:val="center"/>
              <w:rPr>
                <w:color w:val="000000"/>
              </w:rPr>
              <w:pPrChange w:id="369" w:author="USER" w:date="2022-11-23T19:33:00Z">
                <w:pPr>
                  <w:widowControl w:val="0"/>
                  <w:spacing w:line="240" w:lineRule="auto"/>
                  <w:jc w:val="center"/>
                </w:pPr>
              </w:pPrChange>
            </w:pPr>
            <w:sdt>
              <w:sdtPr>
                <w:tag w:val="goog_rdk_36"/>
                <w:id w:val="-802149218"/>
              </w:sdtPr>
              <w:sdtContent>
                <w:commentRangeStart w:id="370"/>
              </w:sdtContent>
            </w:sdt>
            <w:r w:rsidRPr="00805A62">
              <w:rPr>
                <w:noProof/>
                <w:color w:val="000000"/>
              </w:rPr>
              <w:drawing>
                <wp:inline distT="0" distB="0" distL="0" distR="0" wp14:anchorId="65582C90" wp14:editId="02B277CB">
                  <wp:extent cx="3202305" cy="2241550"/>
                  <wp:effectExtent l="0" t="0" r="0" b="0"/>
                  <wp:docPr id="2137554797" name="image19.png"/>
                  <wp:cNvGraphicFramePr/>
                  <a:graphic xmlns:a="http://schemas.openxmlformats.org/drawingml/2006/main">
                    <a:graphicData uri="http://schemas.openxmlformats.org/drawingml/2006/picture">
                      <pic:pic xmlns:pic="http://schemas.openxmlformats.org/drawingml/2006/picture">
                        <pic:nvPicPr>
                          <pic:cNvPr id="2137554797" name="image19.png"/>
                          <pic:cNvPicPr preferRelativeResize="0"/>
                        </pic:nvPicPr>
                        <pic:blipFill>
                          <a:blip r:embed="rId49"/>
                          <a:srcRect/>
                          <a:stretch>
                            <a:fillRect/>
                          </a:stretch>
                        </pic:blipFill>
                        <pic:spPr>
                          <a:xfrm>
                            <a:off x="0" y="0"/>
                            <a:ext cx="3202781" cy="2241947"/>
                          </a:xfrm>
                          <a:prstGeom prst="rect">
                            <a:avLst/>
                          </a:prstGeom>
                        </pic:spPr>
                      </pic:pic>
                    </a:graphicData>
                  </a:graphic>
                </wp:inline>
              </w:drawing>
            </w:r>
            <w:commentRangeEnd w:id="370"/>
            <w:r w:rsidRPr="00805A62">
              <w:commentReference w:id="370"/>
            </w:r>
          </w:p>
          <w:p w14:paraId="293F1B10" w14:textId="77777777" w:rsidR="001A578C" w:rsidRPr="00805A62" w:rsidRDefault="00000000" w:rsidP="007A47B9">
            <w:pPr>
              <w:widowControl w:val="0"/>
              <w:spacing w:line="360" w:lineRule="auto"/>
              <w:rPr>
                <w:b/>
                <w:color w:val="000000"/>
              </w:rPr>
              <w:pPrChange w:id="371" w:author="USER" w:date="2022-11-23T19:33:00Z">
                <w:pPr>
                  <w:widowControl w:val="0"/>
                  <w:spacing w:line="240" w:lineRule="auto"/>
                </w:pPr>
              </w:pPrChange>
            </w:pPr>
            <w:r w:rsidRPr="00805A62">
              <w:rPr>
                <w:b/>
                <w:color w:val="000000"/>
              </w:rPr>
              <w:t xml:space="preserve">Imagen: </w:t>
            </w:r>
            <w:r w:rsidRPr="00805A62">
              <w:rPr>
                <w:color w:val="000000"/>
              </w:rPr>
              <w:t>839317_i23</w:t>
            </w:r>
          </w:p>
        </w:tc>
      </w:tr>
      <w:tr w:rsidR="001A578C" w:rsidRPr="00805A62" w14:paraId="74BF3001" w14:textId="77777777">
        <w:trPr>
          <w:trHeight w:val="420"/>
        </w:trPr>
        <w:tc>
          <w:tcPr>
            <w:tcW w:w="2155" w:type="dxa"/>
            <w:shd w:val="clear" w:color="auto" w:fill="auto"/>
            <w:tcMar>
              <w:top w:w="100" w:type="dxa"/>
              <w:left w:w="100" w:type="dxa"/>
              <w:bottom w:w="100" w:type="dxa"/>
              <w:right w:w="100" w:type="dxa"/>
            </w:tcMar>
          </w:tcPr>
          <w:p w14:paraId="4F124A88" w14:textId="77777777" w:rsidR="001A578C" w:rsidRPr="00805A62" w:rsidRDefault="00000000" w:rsidP="007A47B9">
            <w:pPr>
              <w:spacing w:line="360" w:lineRule="auto"/>
              <w:jc w:val="both"/>
              <w:rPr>
                <w:b/>
                <w:color w:val="000000"/>
              </w:rPr>
              <w:pPrChange w:id="372" w:author="USER" w:date="2022-11-23T19:33:00Z">
                <w:pPr>
                  <w:jc w:val="both"/>
                </w:pPr>
              </w:pPrChange>
            </w:pPr>
            <w:r w:rsidRPr="00805A62">
              <w:rPr>
                <w:b/>
                <w:color w:val="000000"/>
              </w:rPr>
              <w:t>Impresión serigráfica</w:t>
            </w:r>
          </w:p>
          <w:p w14:paraId="0BC22CD5" w14:textId="77777777" w:rsidR="001A578C" w:rsidRPr="00805A62" w:rsidRDefault="001A578C" w:rsidP="007A47B9">
            <w:pPr>
              <w:spacing w:line="360" w:lineRule="auto"/>
              <w:rPr>
                <w:b/>
                <w:color w:val="000000"/>
              </w:rPr>
              <w:pPrChange w:id="373" w:author="USER" w:date="2022-11-23T19:33:00Z">
                <w:pPr>
                  <w:spacing w:line="240" w:lineRule="auto"/>
                </w:pPr>
              </w:pPrChange>
            </w:pPr>
          </w:p>
        </w:tc>
        <w:tc>
          <w:tcPr>
            <w:tcW w:w="11250" w:type="dxa"/>
            <w:shd w:val="clear" w:color="auto" w:fill="auto"/>
            <w:tcMar>
              <w:top w:w="100" w:type="dxa"/>
              <w:left w:w="100" w:type="dxa"/>
              <w:bottom w:w="100" w:type="dxa"/>
              <w:right w:w="100" w:type="dxa"/>
            </w:tcMar>
          </w:tcPr>
          <w:p w14:paraId="333EB0A9" w14:textId="77777777" w:rsidR="001A578C" w:rsidRPr="00805A62" w:rsidRDefault="00000000" w:rsidP="007A47B9">
            <w:pPr>
              <w:spacing w:line="360" w:lineRule="auto"/>
              <w:jc w:val="both"/>
              <w:rPr>
                <w:color w:val="000000"/>
              </w:rPr>
              <w:pPrChange w:id="374" w:author="USER" w:date="2022-11-23T19:33:00Z">
                <w:pPr>
                  <w:spacing w:line="240" w:lineRule="auto"/>
                  <w:jc w:val="both"/>
                </w:pPr>
              </w:pPrChange>
            </w:pPr>
            <w:r w:rsidRPr="00805A62">
              <w:rPr>
                <w:b/>
                <w:i/>
                <w:color w:val="000000"/>
              </w:rPr>
              <w:t>Impresión serigráfica</w:t>
            </w:r>
          </w:p>
          <w:p w14:paraId="070C0F9A" w14:textId="43725FA8" w:rsidR="001A578C" w:rsidRPr="00805A62" w:rsidRDefault="00000000" w:rsidP="007A47B9">
            <w:pPr>
              <w:spacing w:line="360" w:lineRule="auto"/>
              <w:jc w:val="both"/>
              <w:rPr>
                <w:color w:val="000000"/>
              </w:rPr>
              <w:pPrChange w:id="375" w:author="USER" w:date="2022-11-23T19:33:00Z">
                <w:pPr>
                  <w:spacing w:line="240" w:lineRule="auto"/>
                  <w:jc w:val="both"/>
                </w:pPr>
              </w:pPrChange>
            </w:pPr>
            <w:r w:rsidRPr="00805A62">
              <w:rPr>
                <w:color w:val="000000"/>
              </w:rPr>
              <w:t>Según (</w:t>
            </w:r>
            <w:proofErr w:type="spellStart"/>
            <w:r w:rsidRPr="00805A62">
              <w:rPr>
                <w:color w:val="000000"/>
              </w:rPr>
              <w:t>Contaval</w:t>
            </w:r>
            <w:proofErr w:type="spellEnd"/>
            <w:r w:rsidRPr="00805A62">
              <w:rPr>
                <w:color w:val="000000"/>
              </w:rPr>
              <w:t xml:space="preserve">, 2016) “Esta técnica utiliza tintas especiales resistentes al grabado para marcar el patrón en la capa de cobre. La pintura se puede aplicar con plantillas o con un plotter específico para </w:t>
            </w:r>
            <w:proofErr w:type="spellStart"/>
            <w:r w:rsidRPr="00805A62">
              <w:rPr>
                <w:color w:val="000000"/>
              </w:rPr>
              <w:t>PCB’s</w:t>
            </w:r>
            <w:proofErr w:type="spellEnd"/>
            <w:r w:rsidRPr="00805A62">
              <w:rPr>
                <w:color w:val="000000"/>
              </w:rPr>
              <w:t xml:space="preserve">.” y requiere que al finalizar la pieza sea limpiada con productos químicos para eliminar el cobre sobrante.  </w:t>
            </w:r>
          </w:p>
        </w:tc>
      </w:tr>
      <w:tr w:rsidR="001A578C" w:rsidRPr="00805A62" w14:paraId="102D8AA6" w14:textId="77777777">
        <w:trPr>
          <w:trHeight w:val="420"/>
        </w:trPr>
        <w:tc>
          <w:tcPr>
            <w:tcW w:w="2155" w:type="dxa"/>
            <w:shd w:val="clear" w:color="auto" w:fill="auto"/>
            <w:tcMar>
              <w:top w:w="100" w:type="dxa"/>
              <w:left w:w="100" w:type="dxa"/>
              <w:bottom w:w="100" w:type="dxa"/>
              <w:right w:w="100" w:type="dxa"/>
            </w:tcMar>
          </w:tcPr>
          <w:p w14:paraId="65A184E1" w14:textId="77777777" w:rsidR="001A578C" w:rsidRPr="00805A62" w:rsidRDefault="00000000" w:rsidP="007A47B9">
            <w:pPr>
              <w:spacing w:line="360" w:lineRule="auto"/>
              <w:jc w:val="both"/>
              <w:rPr>
                <w:b/>
                <w:color w:val="000000"/>
              </w:rPr>
              <w:pPrChange w:id="376" w:author="USER" w:date="2022-11-23T19:33:00Z">
                <w:pPr>
                  <w:spacing w:line="240" w:lineRule="auto"/>
                  <w:jc w:val="both"/>
                </w:pPr>
              </w:pPrChange>
            </w:pPr>
            <w:r w:rsidRPr="00805A62">
              <w:rPr>
                <w:b/>
                <w:color w:val="000000"/>
              </w:rPr>
              <w:t>Fotograbado</w:t>
            </w:r>
          </w:p>
          <w:p w14:paraId="0073A8F3" w14:textId="77777777" w:rsidR="001A578C" w:rsidRPr="00805A62" w:rsidRDefault="001A578C" w:rsidP="007A47B9">
            <w:pPr>
              <w:spacing w:line="360" w:lineRule="auto"/>
              <w:rPr>
                <w:b/>
                <w:color w:val="000000"/>
              </w:rPr>
              <w:pPrChange w:id="377" w:author="USER" w:date="2022-11-23T19:33:00Z">
                <w:pPr>
                  <w:spacing w:line="240" w:lineRule="auto"/>
                </w:pPr>
              </w:pPrChange>
            </w:pPr>
          </w:p>
        </w:tc>
        <w:tc>
          <w:tcPr>
            <w:tcW w:w="11250" w:type="dxa"/>
            <w:shd w:val="clear" w:color="auto" w:fill="auto"/>
            <w:tcMar>
              <w:top w:w="100" w:type="dxa"/>
              <w:left w:w="100" w:type="dxa"/>
              <w:bottom w:w="100" w:type="dxa"/>
              <w:right w:w="100" w:type="dxa"/>
            </w:tcMar>
          </w:tcPr>
          <w:p w14:paraId="70251365" w14:textId="77777777" w:rsidR="001A578C" w:rsidRPr="00805A62" w:rsidRDefault="00000000" w:rsidP="007A47B9">
            <w:pPr>
              <w:spacing w:line="360" w:lineRule="auto"/>
              <w:jc w:val="both"/>
              <w:rPr>
                <w:color w:val="000000"/>
              </w:rPr>
              <w:pPrChange w:id="378" w:author="USER" w:date="2022-11-23T19:33:00Z">
                <w:pPr>
                  <w:spacing w:line="240" w:lineRule="auto"/>
                  <w:jc w:val="both"/>
                </w:pPr>
              </w:pPrChange>
            </w:pPr>
            <w:r w:rsidRPr="00805A62">
              <w:rPr>
                <w:b/>
                <w:i/>
                <w:color w:val="000000"/>
              </w:rPr>
              <w:t>Fotograbado</w:t>
            </w:r>
          </w:p>
          <w:p w14:paraId="5965EE78" w14:textId="735F6E5F" w:rsidR="001A578C" w:rsidRPr="00805A62" w:rsidRDefault="00000000" w:rsidP="007A47B9">
            <w:pPr>
              <w:spacing w:line="360" w:lineRule="auto"/>
              <w:jc w:val="both"/>
              <w:rPr>
                <w:color w:val="000000"/>
              </w:rPr>
              <w:pPrChange w:id="379" w:author="USER" w:date="2022-11-23T19:33:00Z">
                <w:pPr>
                  <w:spacing w:line="240" w:lineRule="auto"/>
                  <w:jc w:val="both"/>
                </w:pPr>
              </w:pPrChange>
            </w:pPr>
            <w:r w:rsidRPr="00805A62">
              <w:rPr>
                <w:color w:val="000000"/>
              </w:rPr>
              <w:t xml:space="preserve">Se utiliza luz ultravioleta (UV) para transferir el patrón a la placa por medio de la transparencia en negativo. Las placas deben ser fotosensibles, y requieren de una capa de cobre cubierta con una resina fotosensible, para que </w:t>
            </w:r>
            <w:r w:rsidRPr="00805A62">
              <w:rPr>
                <w:color w:val="000000"/>
              </w:rPr>
              <w:lastRenderedPageBreak/>
              <w:t>se transfiera la transparencia del patrón. En las zonas en las que la transparencia deja pasar la luz UV, la resina reacciona a ella</w:t>
            </w:r>
            <w:r w:rsidR="00E450A0" w:rsidRPr="00805A62">
              <w:rPr>
                <w:color w:val="000000"/>
              </w:rPr>
              <w:t>,</w:t>
            </w:r>
            <w:r w:rsidRPr="00805A62">
              <w:rPr>
                <w:color w:val="000000"/>
              </w:rPr>
              <w:t xml:space="preserve"> (</w:t>
            </w:r>
            <w:proofErr w:type="gramStart"/>
            <w:r w:rsidRPr="00805A62">
              <w:rPr>
                <w:color w:val="000000"/>
              </w:rPr>
              <w:t>Jordana</w:t>
            </w:r>
            <w:proofErr w:type="gramEnd"/>
            <w:r w:rsidRPr="00805A62">
              <w:rPr>
                <w:color w:val="000000"/>
              </w:rPr>
              <w:t>, 2018)</w:t>
            </w:r>
          </w:p>
        </w:tc>
      </w:tr>
    </w:tbl>
    <w:p w14:paraId="3E2CC7EA" w14:textId="77777777" w:rsidR="001A578C" w:rsidRPr="00805A62" w:rsidRDefault="001A578C" w:rsidP="007A47B9">
      <w:pPr>
        <w:spacing w:line="360" w:lineRule="auto"/>
        <w:jc w:val="both"/>
        <w:rPr>
          <w:b/>
          <w:color w:val="000000"/>
        </w:rPr>
        <w:pPrChange w:id="380" w:author="USER" w:date="2022-11-23T19:33:00Z">
          <w:pPr>
            <w:jc w:val="both"/>
          </w:pPr>
        </w:pPrChange>
      </w:pPr>
    </w:p>
    <w:p w14:paraId="56FE2C08" w14:textId="77777777" w:rsidR="001A578C" w:rsidRPr="00805A62" w:rsidRDefault="00000000" w:rsidP="007A47B9">
      <w:pPr>
        <w:spacing w:line="360" w:lineRule="auto"/>
        <w:jc w:val="both"/>
        <w:rPr>
          <w:b/>
          <w:color w:val="7F7F7F"/>
        </w:rPr>
        <w:pPrChange w:id="381" w:author="USER" w:date="2022-11-23T19:33:00Z">
          <w:pPr>
            <w:jc w:val="both"/>
          </w:pPr>
        </w:pPrChange>
      </w:pPr>
      <w:r w:rsidRPr="00805A62">
        <w:rPr>
          <w:b/>
          <w:color w:val="000000"/>
        </w:rPr>
        <w:t>Otros elementos de la tarjeta de circuito</w:t>
      </w:r>
    </w:p>
    <w:tbl>
      <w:tblPr>
        <w:tblStyle w:val="Style12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4D0CD993" w14:textId="77777777">
        <w:trPr>
          <w:trHeight w:val="444"/>
        </w:trPr>
        <w:tc>
          <w:tcPr>
            <w:tcW w:w="13422" w:type="dxa"/>
            <w:shd w:val="clear" w:color="auto" w:fill="8DB3E2"/>
          </w:tcPr>
          <w:p w14:paraId="6FEC0871" w14:textId="77777777" w:rsidR="001A578C" w:rsidRPr="00805A62" w:rsidRDefault="00000000" w:rsidP="007A47B9">
            <w:pPr>
              <w:pStyle w:val="Ttulo1"/>
              <w:spacing w:before="0" w:after="0" w:line="360" w:lineRule="auto"/>
              <w:jc w:val="center"/>
              <w:rPr>
                <w:sz w:val="22"/>
                <w:szCs w:val="22"/>
              </w:rPr>
              <w:pPrChange w:id="382" w:author="USER" w:date="2022-11-23T19:33:00Z">
                <w:pPr>
                  <w:pStyle w:val="Ttulo1"/>
                  <w:spacing w:before="0" w:after="0"/>
                  <w:jc w:val="center"/>
                </w:pPr>
              </w:pPrChange>
            </w:pPr>
            <w:r w:rsidRPr="00805A62">
              <w:rPr>
                <w:sz w:val="22"/>
                <w:szCs w:val="22"/>
              </w:rPr>
              <w:t>Cuadro de texto</w:t>
            </w:r>
          </w:p>
        </w:tc>
      </w:tr>
      <w:tr w:rsidR="001A578C" w:rsidRPr="00805A62" w14:paraId="08E01E44" w14:textId="77777777">
        <w:tc>
          <w:tcPr>
            <w:tcW w:w="13422" w:type="dxa"/>
          </w:tcPr>
          <w:p w14:paraId="0103C66E" w14:textId="16DF98DB" w:rsidR="001A578C" w:rsidRPr="00805A62" w:rsidRDefault="00000000" w:rsidP="007A47B9">
            <w:pPr>
              <w:spacing w:line="360" w:lineRule="auto"/>
              <w:rPr>
                <w:color w:val="000000"/>
              </w:rPr>
              <w:pPrChange w:id="383" w:author="USER" w:date="2022-11-23T19:33:00Z">
                <w:pPr>
                  <w:spacing w:line="240" w:lineRule="auto"/>
                </w:pPr>
              </w:pPrChange>
            </w:pPr>
            <w:r w:rsidRPr="00805A62">
              <w:rPr>
                <w:color w:val="000000"/>
              </w:rPr>
              <w:t xml:space="preserve">Como se ha mencionado, las tarjetas de circuito se componen de diferentes elementos que en conjunto le permiten realizar el trabajo para el que han sido diseñadas, entre ellos, se encuentran: componentes electrónicos, técnicas de ensamble, placas, máscara de soldado, serigrafía, </w:t>
            </w:r>
            <w:proofErr w:type="spellStart"/>
            <w:r w:rsidRPr="00805A62">
              <w:rPr>
                <w:color w:val="000000"/>
              </w:rPr>
              <w:t>pads</w:t>
            </w:r>
            <w:proofErr w:type="spellEnd"/>
            <w:r w:rsidRPr="00805A62">
              <w:rPr>
                <w:color w:val="000000"/>
              </w:rPr>
              <w:t xml:space="preserve"> y pistas, encapsulados, patrones de circuito, documentación de diseño y polaridad de componentes.</w:t>
            </w:r>
          </w:p>
        </w:tc>
      </w:tr>
    </w:tbl>
    <w:p w14:paraId="18F5C1F1" w14:textId="77777777" w:rsidR="001A578C" w:rsidRPr="00805A62" w:rsidRDefault="001A578C" w:rsidP="007A47B9">
      <w:pPr>
        <w:spacing w:line="360" w:lineRule="auto"/>
        <w:jc w:val="both"/>
        <w:rPr>
          <w:b/>
          <w:color w:val="000000"/>
        </w:rPr>
        <w:pPrChange w:id="384" w:author="USER" w:date="2022-11-23T19:33:00Z">
          <w:pPr>
            <w:jc w:val="both"/>
          </w:pPr>
        </w:pPrChange>
      </w:pPr>
    </w:p>
    <w:tbl>
      <w:tblPr>
        <w:tblStyle w:val="Style129"/>
        <w:tblW w:w="1339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82"/>
        <w:gridCol w:w="10912"/>
      </w:tblGrid>
      <w:tr w:rsidR="001A578C" w:rsidRPr="00805A62" w14:paraId="59462669" w14:textId="77777777">
        <w:trPr>
          <w:trHeight w:val="580"/>
        </w:trPr>
        <w:tc>
          <w:tcPr>
            <w:tcW w:w="2482" w:type="dxa"/>
            <w:shd w:val="clear" w:color="auto" w:fill="C9DAF8"/>
            <w:tcMar>
              <w:top w:w="100" w:type="dxa"/>
              <w:left w:w="100" w:type="dxa"/>
              <w:bottom w:w="100" w:type="dxa"/>
              <w:right w:w="100" w:type="dxa"/>
            </w:tcMar>
          </w:tcPr>
          <w:p w14:paraId="271DF21D" w14:textId="77777777" w:rsidR="001A578C" w:rsidRPr="00805A62" w:rsidRDefault="00000000" w:rsidP="007A47B9">
            <w:pPr>
              <w:widowControl w:val="0"/>
              <w:spacing w:line="360" w:lineRule="auto"/>
              <w:jc w:val="center"/>
              <w:rPr>
                <w:b/>
                <w:color w:val="000000"/>
              </w:rPr>
              <w:pPrChange w:id="385" w:author="USER" w:date="2022-11-23T19:33:00Z">
                <w:pPr>
                  <w:widowControl w:val="0"/>
                  <w:spacing w:line="240" w:lineRule="auto"/>
                  <w:jc w:val="center"/>
                </w:pPr>
              </w:pPrChange>
            </w:pPr>
            <w:r w:rsidRPr="00805A62">
              <w:rPr>
                <w:b/>
                <w:color w:val="000000"/>
              </w:rPr>
              <w:t>Tipo de recurso</w:t>
            </w:r>
          </w:p>
        </w:tc>
        <w:tc>
          <w:tcPr>
            <w:tcW w:w="10912" w:type="dxa"/>
            <w:shd w:val="clear" w:color="auto" w:fill="C9DAF8"/>
            <w:tcMar>
              <w:top w:w="100" w:type="dxa"/>
              <w:left w:w="100" w:type="dxa"/>
              <w:bottom w:w="100" w:type="dxa"/>
              <w:right w:w="100" w:type="dxa"/>
            </w:tcMar>
          </w:tcPr>
          <w:p w14:paraId="42DDFD2B" w14:textId="77777777" w:rsidR="001A578C" w:rsidRPr="00805A62" w:rsidRDefault="00000000" w:rsidP="007A47B9">
            <w:pPr>
              <w:pStyle w:val="Ttulo"/>
              <w:widowControl w:val="0"/>
              <w:spacing w:line="360" w:lineRule="auto"/>
              <w:jc w:val="center"/>
              <w:rPr>
                <w:sz w:val="22"/>
                <w:szCs w:val="22"/>
              </w:rPr>
              <w:pPrChange w:id="386" w:author="USER" w:date="2022-11-23T19:33:00Z">
                <w:pPr>
                  <w:pStyle w:val="Ttulo"/>
                  <w:widowControl w:val="0"/>
                  <w:spacing w:line="240" w:lineRule="auto"/>
                  <w:jc w:val="center"/>
                </w:pPr>
              </w:pPrChange>
            </w:pPr>
            <w:r w:rsidRPr="00805A62">
              <w:rPr>
                <w:sz w:val="22"/>
                <w:szCs w:val="22"/>
              </w:rPr>
              <w:t>Acordeón tipo 1</w:t>
            </w:r>
          </w:p>
        </w:tc>
      </w:tr>
      <w:tr w:rsidR="001A578C" w:rsidRPr="00805A62" w14:paraId="51427F04" w14:textId="77777777">
        <w:trPr>
          <w:trHeight w:val="420"/>
        </w:trPr>
        <w:tc>
          <w:tcPr>
            <w:tcW w:w="2482" w:type="dxa"/>
            <w:shd w:val="clear" w:color="auto" w:fill="auto"/>
            <w:tcMar>
              <w:top w:w="100" w:type="dxa"/>
              <w:left w:w="100" w:type="dxa"/>
              <w:bottom w:w="100" w:type="dxa"/>
              <w:right w:w="100" w:type="dxa"/>
            </w:tcMar>
          </w:tcPr>
          <w:p w14:paraId="733C6CBF" w14:textId="77777777" w:rsidR="001A578C" w:rsidRPr="00805A62" w:rsidRDefault="00000000" w:rsidP="007A47B9">
            <w:pPr>
              <w:widowControl w:val="0"/>
              <w:spacing w:line="360" w:lineRule="auto"/>
              <w:rPr>
                <w:b/>
                <w:color w:val="000000"/>
              </w:rPr>
              <w:pPrChange w:id="387" w:author="USER" w:date="2022-11-23T19:33:00Z">
                <w:pPr>
                  <w:widowControl w:val="0"/>
                  <w:spacing w:line="240" w:lineRule="auto"/>
                </w:pPr>
              </w:pPrChange>
            </w:pPr>
            <w:r w:rsidRPr="00805A62">
              <w:rPr>
                <w:b/>
                <w:color w:val="000000"/>
              </w:rPr>
              <w:t>Introducción</w:t>
            </w:r>
          </w:p>
        </w:tc>
        <w:tc>
          <w:tcPr>
            <w:tcW w:w="10912" w:type="dxa"/>
            <w:shd w:val="clear" w:color="auto" w:fill="auto"/>
            <w:tcMar>
              <w:top w:w="100" w:type="dxa"/>
              <w:left w:w="100" w:type="dxa"/>
              <w:bottom w:w="100" w:type="dxa"/>
              <w:right w:w="100" w:type="dxa"/>
            </w:tcMar>
          </w:tcPr>
          <w:p w14:paraId="7024DD16" w14:textId="3054CED3" w:rsidR="001A578C" w:rsidRPr="00805A62" w:rsidRDefault="00000000" w:rsidP="007A47B9">
            <w:pPr>
              <w:widowControl w:val="0"/>
              <w:spacing w:line="360" w:lineRule="auto"/>
              <w:rPr>
                <w:color w:val="000000"/>
              </w:rPr>
              <w:pPrChange w:id="388" w:author="USER" w:date="2022-11-23T19:33:00Z">
                <w:pPr>
                  <w:widowControl w:val="0"/>
                  <w:spacing w:line="240" w:lineRule="auto"/>
                </w:pPr>
              </w:pPrChange>
            </w:pPr>
            <w:r w:rsidRPr="00805A62">
              <w:rPr>
                <w:color w:val="000000"/>
              </w:rPr>
              <w:t xml:space="preserve">A continuación, se presenta el concepto de </w:t>
            </w:r>
            <w:proofErr w:type="spellStart"/>
            <w:r w:rsidRPr="00805A62">
              <w:rPr>
                <w:color w:val="000000"/>
              </w:rPr>
              <w:t>pads</w:t>
            </w:r>
            <w:proofErr w:type="spellEnd"/>
            <w:r w:rsidRPr="00805A62">
              <w:rPr>
                <w:color w:val="000000"/>
              </w:rPr>
              <w:t xml:space="preserve"> y pistas, encapsulados, patrones de circuito, documentación de diseño y polaridad de componentes.</w:t>
            </w:r>
          </w:p>
        </w:tc>
      </w:tr>
      <w:tr w:rsidR="001A578C" w:rsidRPr="00805A62" w14:paraId="0A50453E" w14:textId="77777777">
        <w:trPr>
          <w:trHeight w:val="420"/>
        </w:trPr>
        <w:tc>
          <w:tcPr>
            <w:tcW w:w="13394" w:type="dxa"/>
            <w:gridSpan w:val="2"/>
            <w:shd w:val="clear" w:color="auto" w:fill="auto"/>
            <w:tcMar>
              <w:top w:w="100" w:type="dxa"/>
              <w:left w:w="100" w:type="dxa"/>
              <w:bottom w:w="100" w:type="dxa"/>
              <w:right w:w="100" w:type="dxa"/>
            </w:tcMar>
          </w:tcPr>
          <w:p w14:paraId="7F0F9730" w14:textId="77777777" w:rsidR="001A578C" w:rsidRPr="00805A62" w:rsidRDefault="00000000" w:rsidP="007A47B9">
            <w:pPr>
              <w:widowControl w:val="0"/>
              <w:spacing w:line="360" w:lineRule="auto"/>
              <w:jc w:val="center"/>
              <w:rPr>
                <w:color w:val="000000"/>
              </w:rPr>
              <w:pPrChange w:id="389" w:author="USER" w:date="2022-11-23T19:33:00Z">
                <w:pPr>
                  <w:widowControl w:val="0"/>
                  <w:spacing w:line="240" w:lineRule="auto"/>
                  <w:jc w:val="center"/>
                </w:pPr>
              </w:pPrChange>
            </w:pPr>
            <w:sdt>
              <w:sdtPr>
                <w:tag w:val="goog_rdk_37"/>
                <w:id w:val="-875850939"/>
              </w:sdtPr>
              <w:sdtContent>
                <w:commentRangeStart w:id="390"/>
              </w:sdtContent>
            </w:sdt>
            <w:r w:rsidRPr="00805A62">
              <w:rPr>
                <w:noProof/>
                <w:color w:val="000000"/>
              </w:rPr>
              <w:drawing>
                <wp:inline distT="0" distB="0" distL="0" distR="0" wp14:anchorId="13AA544E" wp14:editId="0870F89A">
                  <wp:extent cx="4572000" cy="2714625"/>
                  <wp:effectExtent l="0" t="0" r="0" b="0"/>
                  <wp:docPr id="2137554798" name="image17.png"/>
                  <wp:cNvGraphicFramePr/>
                  <a:graphic xmlns:a="http://schemas.openxmlformats.org/drawingml/2006/main">
                    <a:graphicData uri="http://schemas.openxmlformats.org/drawingml/2006/picture">
                      <pic:pic xmlns:pic="http://schemas.openxmlformats.org/drawingml/2006/picture">
                        <pic:nvPicPr>
                          <pic:cNvPr id="2137554798" name="image17.png"/>
                          <pic:cNvPicPr preferRelativeResize="0"/>
                        </pic:nvPicPr>
                        <pic:blipFill>
                          <a:blip r:embed="rId50"/>
                          <a:srcRect/>
                          <a:stretch>
                            <a:fillRect/>
                          </a:stretch>
                        </pic:blipFill>
                        <pic:spPr>
                          <a:xfrm>
                            <a:off x="0" y="0"/>
                            <a:ext cx="4572000" cy="2714625"/>
                          </a:xfrm>
                          <a:prstGeom prst="rect">
                            <a:avLst/>
                          </a:prstGeom>
                        </pic:spPr>
                      </pic:pic>
                    </a:graphicData>
                  </a:graphic>
                </wp:inline>
              </w:drawing>
            </w:r>
            <w:commentRangeEnd w:id="390"/>
            <w:r w:rsidRPr="00805A62">
              <w:commentReference w:id="390"/>
            </w:r>
          </w:p>
          <w:p w14:paraId="5F48E399" w14:textId="77777777" w:rsidR="001A578C" w:rsidRPr="00805A62" w:rsidRDefault="00000000" w:rsidP="007A47B9">
            <w:pPr>
              <w:widowControl w:val="0"/>
              <w:spacing w:line="360" w:lineRule="auto"/>
              <w:rPr>
                <w:b/>
                <w:color w:val="000000"/>
              </w:rPr>
              <w:pPrChange w:id="391" w:author="USER" w:date="2022-11-23T19:33:00Z">
                <w:pPr>
                  <w:widowControl w:val="0"/>
                  <w:spacing w:line="240" w:lineRule="auto"/>
                </w:pPr>
              </w:pPrChange>
            </w:pPr>
            <w:r w:rsidRPr="00805A62">
              <w:rPr>
                <w:b/>
                <w:color w:val="000000"/>
              </w:rPr>
              <w:t xml:space="preserve">Imagen: </w:t>
            </w:r>
            <w:r w:rsidRPr="00805A62">
              <w:rPr>
                <w:color w:val="000000"/>
              </w:rPr>
              <w:t>839317_i24</w:t>
            </w:r>
          </w:p>
        </w:tc>
      </w:tr>
      <w:tr w:rsidR="001A578C" w:rsidRPr="00805A62" w14:paraId="265B1845" w14:textId="77777777">
        <w:trPr>
          <w:trHeight w:val="420"/>
        </w:trPr>
        <w:tc>
          <w:tcPr>
            <w:tcW w:w="13394" w:type="dxa"/>
            <w:gridSpan w:val="2"/>
            <w:shd w:val="clear" w:color="auto" w:fill="auto"/>
            <w:tcMar>
              <w:top w:w="100" w:type="dxa"/>
              <w:left w:w="100" w:type="dxa"/>
              <w:bottom w:w="100" w:type="dxa"/>
              <w:right w:w="100" w:type="dxa"/>
            </w:tcMar>
          </w:tcPr>
          <w:p w14:paraId="447D1B23" w14:textId="77777777" w:rsidR="001A578C" w:rsidRPr="00805A62" w:rsidRDefault="00000000" w:rsidP="007A47B9">
            <w:pPr>
              <w:spacing w:line="360" w:lineRule="auto"/>
              <w:jc w:val="both"/>
              <w:rPr>
                <w:b/>
                <w:color w:val="000000"/>
              </w:rPr>
              <w:pPrChange w:id="392" w:author="USER" w:date="2022-11-23T19:33:00Z">
                <w:pPr>
                  <w:spacing w:line="240" w:lineRule="auto"/>
                  <w:jc w:val="both"/>
                </w:pPr>
              </w:pPrChange>
            </w:pPr>
            <w:proofErr w:type="spellStart"/>
            <w:r w:rsidRPr="00805A62">
              <w:rPr>
                <w:b/>
                <w:color w:val="000000"/>
              </w:rPr>
              <w:t>Pads</w:t>
            </w:r>
            <w:proofErr w:type="spellEnd"/>
            <w:r w:rsidRPr="00805A62">
              <w:rPr>
                <w:b/>
                <w:color w:val="000000"/>
              </w:rPr>
              <w:t xml:space="preserve"> y pistas</w:t>
            </w:r>
          </w:p>
          <w:p w14:paraId="3D37E4AC" w14:textId="7340787F" w:rsidR="00B36A2F" w:rsidRDefault="00000000" w:rsidP="007A47B9">
            <w:pPr>
              <w:spacing w:line="360" w:lineRule="auto"/>
              <w:jc w:val="both"/>
              <w:rPr>
                <w:color w:val="000000"/>
              </w:rPr>
              <w:pPrChange w:id="393" w:author="USER" w:date="2022-11-23T19:33:00Z">
                <w:pPr>
                  <w:spacing w:line="240" w:lineRule="auto"/>
                  <w:jc w:val="both"/>
                </w:pPr>
              </w:pPrChange>
            </w:pPr>
            <w:r w:rsidRPr="00805A62">
              <w:rPr>
                <w:color w:val="000000"/>
              </w:rPr>
              <w:t xml:space="preserve">En el blog de herramientas tecnológicas profesionales ‘HETPRO’ </w:t>
            </w:r>
            <w:r w:rsidRPr="00805A62">
              <w:rPr>
                <w:color w:val="000000"/>
                <w:highlight w:val="cyan"/>
              </w:rPr>
              <w:t>(Torres, 2015)</w:t>
            </w:r>
            <w:r w:rsidRPr="00805A62">
              <w:rPr>
                <w:color w:val="000000"/>
              </w:rPr>
              <w:t xml:space="preserve"> indica que</w:t>
            </w:r>
            <w:r w:rsidR="00B36A2F">
              <w:rPr>
                <w:color w:val="000000"/>
              </w:rPr>
              <w:t>:</w:t>
            </w:r>
            <w:r w:rsidRPr="00805A62">
              <w:rPr>
                <w:color w:val="000000"/>
              </w:rPr>
              <w:t xml:space="preserve"> </w:t>
            </w:r>
          </w:p>
          <w:p w14:paraId="0E86EFB9" w14:textId="1F91F384" w:rsidR="001A578C" w:rsidRPr="00805A62" w:rsidRDefault="00000000" w:rsidP="007A47B9">
            <w:pPr>
              <w:spacing w:line="360" w:lineRule="auto"/>
              <w:ind w:left="1313"/>
              <w:jc w:val="both"/>
              <w:pPrChange w:id="394" w:author="USER" w:date="2022-11-23T19:33:00Z">
                <w:pPr>
                  <w:spacing w:line="240" w:lineRule="auto"/>
                  <w:ind w:left="1029"/>
                  <w:jc w:val="both"/>
                </w:pPr>
              </w:pPrChange>
            </w:pPr>
            <w:r w:rsidRPr="00805A62">
              <w:rPr>
                <w:color w:val="000000"/>
              </w:rPr>
              <w:t>“La separación mínima entre pistas depende de la tensión que estas soportan. Por ello es necesario tener en cuenta que para tensiones de trabajo digitales (5V-10V) una separación mínima de 0,3mm es suficiente. Además, en el trazado de las pistas es importante evitar ángulos de 90º y no se deben pasar pistas entre dos terminales de componentes activos”.</w:t>
            </w:r>
          </w:p>
          <w:p w14:paraId="53A14773" w14:textId="77777777" w:rsidR="001A578C" w:rsidRPr="00805A62" w:rsidRDefault="001A578C" w:rsidP="007A47B9">
            <w:pPr>
              <w:spacing w:line="360" w:lineRule="auto"/>
              <w:jc w:val="both"/>
              <w:rPr>
                <w:color w:val="000000"/>
              </w:rPr>
              <w:pPrChange w:id="395" w:author="USER" w:date="2022-11-23T19:33:00Z">
                <w:pPr>
                  <w:spacing w:line="240" w:lineRule="auto"/>
                  <w:jc w:val="both"/>
                </w:pPr>
              </w:pPrChange>
            </w:pPr>
          </w:p>
          <w:p w14:paraId="6D3ED779" w14:textId="246E4067" w:rsidR="001A578C" w:rsidRPr="00805A62" w:rsidRDefault="00000000" w:rsidP="007A47B9">
            <w:pPr>
              <w:spacing w:line="360" w:lineRule="auto"/>
              <w:jc w:val="both"/>
              <w:pPrChange w:id="396" w:author="USER" w:date="2022-11-23T19:33:00Z">
                <w:pPr>
                  <w:spacing w:line="240" w:lineRule="auto"/>
                  <w:jc w:val="both"/>
                </w:pPr>
              </w:pPrChange>
            </w:pPr>
            <w:r w:rsidRPr="00805A62">
              <w:rPr>
                <w:color w:val="000000"/>
              </w:rPr>
              <w:lastRenderedPageBreak/>
              <w:t>Cuando dos o más pistas discurren paralelas debe mantenerse la distancia de separación mínima. Es recomendable utilizar softwares para determinar y calcular las dimensiones de pistas a usar según parámetros solicitados; ya que estas dimensiones, mal diseñadas, podrían incrementar el valor de una resistencia no deseada, causar problemas por caídas de tensión o servir de fusible al limitar el paso de corriente. Todo material conductor presenta una resistividad propia y según las dimensiones del mismo, tendremos una resistencia eléctrica</w:t>
            </w:r>
            <w:r w:rsidR="00E450A0" w:rsidRPr="00805A62">
              <w:rPr>
                <w:color w:val="000000"/>
                <w:lang w:val="es-CO"/>
              </w:rPr>
              <w:t xml:space="preserve">, </w:t>
            </w:r>
            <w:r w:rsidRPr="00805A62">
              <w:rPr>
                <w:color w:val="000000"/>
              </w:rPr>
              <w:t>(</w:t>
            </w:r>
            <w:r w:rsidRPr="00805A62">
              <w:rPr>
                <w:color w:val="000000"/>
                <w:lang w:val="es-CO"/>
              </w:rPr>
              <w:t>Bravo</w:t>
            </w:r>
            <w:r w:rsidRPr="00805A62">
              <w:rPr>
                <w:color w:val="000000"/>
              </w:rPr>
              <w:t>, 2018)</w:t>
            </w:r>
          </w:p>
        </w:tc>
      </w:tr>
      <w:tr w:rsidR="001A578C" w:rsidRPr="00805A62" w14:paraId="7F474B17" w14:textId="77777777">
        <w:trPr>
          <w:trHeight w:val="420"/>
        </w:trPr>
        <w:tc>
          <w:tcPr>
            <w:tcW w:w="13394" w:type="dxa"/>
            <w:gridSpan w:val="2"/>
            <w:shd w:val="clear" w:color="auto" w:fill="auto"/>
            <w:tcMar>
              <w:top w:w="100" w:type="dxa"/>
              <w:left w:w="100" w:type="dxa"/>
              <w:bottom w:w="100" w:type="dxa"/>
              <w:right w:w="100" w:type="dxa"/>
            </w:tcMar>
          </w:tcPr>
          <w:p w14:paraId="0FBED5F4" w14:textId="77777777" w:rsidR="001A578C" w:rsidRPr="00805A62" w:rsidRDefault="00000000" w:rsidP="007A47B9">
            <w:pPr>
              <w:widowControl w:val="0"/>
              <w:spacing w:line="360" w:lineRule="auto"/>
              <w:rPr>
                <w:b/>
                <w:color w:val="000000"/>
              </w:rPr>
              <w:pPrChange w:id="397" w:author="USER" w:date="2022-11-23T19:33:00Z">
                <w:pPr>
                  <w:widowControl w:val="0"/>
                  <w:spacing w:line="240" w:lineRule="auto"/>
                </w:pPr>
              </w:pPrChange>
            </w:pPr>
            <w:r w:rsidRPr="00805A62">
              <w:rPr>
                <w:b/>
                <w:color w:val="000000"/>
              </w:rPr>
              <w:lastRenderedPageBreak/>
              <w:t>Encapsulados</w:t>
            </w:r>
          </w:p>
          <w:p w14:paraId="27229EAD" w14:textId="36BBB9B0" w:rsidR="001A578C" w:rsidRPr="00805A62" w:rsidRDefault="00000000" w:rsidP="007A47B9">
            <w:pPr>
              <w:spacing w:line="360" w:lineRule="auto"/>
              <w:jc w:val="both"/>
              <w:pPrChange w:id="398" w:author="USER" w:date="2022-11-23T19:33:00Z">
                <w:pPr>
                  <w:spacing w:line="240" w:lineRule="auto"/>
                  <w:jc w:val="both"/>
                </w:pPr>
              </w:pPrChange>
            </w:pPr>
            <w:r w:rsidRPr="00805A62">
              <w:rPr>
                <w:color w:val="000000"/>
              </w:rPr>
              <w:t xml:space="preserve">La función del encapsulado es proteger los componentes a través de la aplicación de un polímero orgánico que proporciona aislamiento, salvaguardando los componentes de factores externos como temperaturas extremadamente altas, exceso de humedad o frío, baja resistencia de aislamiento o corrosión del conductor. Según </w:t>
            </w:r>
            <w:r w:rsidRPr="00805A62">
              <w:rPr>
                <w:color w:val="000000"/>
                <w:highlight w:val="cyan"/>
              </w:rPr>
              <w:t>(Díaz, 2021)</w:t>
            </w:r>
            <w:ins w:id="399" w:author="USER" w:date="2022-11-23T19:19:00Z">
              <w:r w:rsidR="00B36A2F">
                <w:rPr>
                  <w:color w:val="000000"/>
                </w:rPr>
                <w:t>:</w:t>
              </w:r>
            </w:ins>
            <w:r w:rsidRPr="00805A62">
              <w:rPr>
                <w:color w:val="000000"/>
              </w:rPr>
              <w:t xml:space="preserve"> “La encapsulación se da por medio de una resina que proporciona una fuerte protección a golpes físicos o productos químicos que puedan dañar los componentes y a su vez mejora su rendimiento eléctrico”.</w:t>
            </w:r>
          </w:p>
          <w:p w14:paraId="5FA9C4D4" w14:textId="77777777" w:rsidR="001A578C" w:rsidRPr="00805A62" w:rsidRDefault="001A578C" w:rsidP="007A47B9">
            <w:pPr>
              <w:spacing w:line="360" w:lineRule="auto"/>
              <w:pPrChange w:id="400" w:author="USER" w:date="2022-11-23T19:33:00Z">
                <w:pPr>
                  <w:spacing w:line="240" w:lineRule="auto"/>
                </w:pPr>
              </w:pPrChange>
            </w:pPr>
          </w:p>
          <w:p w14:paraId="0EF0F3D4" w14:textId="77777777" w:rsidR="001A578C" w:rsidRPr="00805A62" w:rsidRDefault="00000000" w:rsidP="007A47B9">
            <w:pPr>
              <w:spacing w:line="360" w:lineRule="auto"/>
              <w:jc w:val="both"/>
              <w:pPrChange w:id="401" w:author="USER" w:date="2022-11-23T19:33:00Z">
                <w:pPr>
                  <w:spacing w:line="240" w:lineRule="auto"/>
                  <w:jc w:val="both"/>
                </w:pPr>
              </w:pPrChange>
            </w:pPr>
            <w:r w:rsidRPr="00805A62">
              <w:rPr>
                <w:b/>
                <w:i/>
                <w:color w:val="000000"/>
              </w:rPr>
              <w:t>¿Cómo se realiza el encapsulado?</w:t>
            </w:r>
          </w:p>
          <w:p w14:paraId="4CC6B454" w14:textId="5355DAFD" w:rsidR="001A578C" w:rsidRPr="00805A62" w:rsidRDefault="00000000" w:rsidP="007A47B9">
            <w:pPr>
              <w:spacing w:line="360" w:lineRule="auto"/>
              <w:jc w:val="both"/>
              <w:pPrChange w:id="402" w:author="USER" w:date="2022-11-23T19:33:00Z">
                <w:pPr>
                  <w:spacing w:line="240" w:lineRule="auto"/>
                  <w:jc w:val="both"/>
                </w:pPr>
              </w:pPrChange>
            </w:pPr>
            <w:r w:rsidRPr="00805A62">
              <w:rPr>
                <w:color w:val="000000"/>
              </w:rPr>
              <w:t xml:space="preserve">Para el blog de electrónica </w:t>
            </w:r>
            <w:proofErr w:type="spellStart"/>
            <w:r w:rsidRPr="00805A62">
              <w:rPr>
                <w:color w:val="000000"/>
                <w:highlight w:val="cyan"/>
              </w:rPr>
              <w:t>Moko</w:t>
            </w:r>
            <w:proofErr w:type="spellEnd"/>
            <w:r w:rsidRPr="00805A62">
              <w:rPr>
                <w:color w:val="000000"/>
                <w:highlight w:val="cyan"/>
                <w:lang w:val="es-CO"/>
              </w:rPr>
              <w:t xml:space="preserve"> </w:t>
            </w:r>
            <w:proofErr w:type="spellStart"/>
            <w:r w:rsidRPr="00805A62">
              <w:rPr>
                <w:color w:val="000000"/>
                <w:highlight w:val="cyan"/>
              </w:rPr>
              <w:t>technology</w:t>
            </w:r>
            <w:proofErr w:type="spellEnd"/>
            <w:r w:rsidRPr="00805A62">
              <w:rPr>
                <w:color w:val="000000"/>
                <w:highlight w:val="cyan"/>
              </w:rPr>
              <w:t xml:space="preserve"> (2021)</w:t>
            </w:r>
            <w:ins w:id="403" w:author="USER" w:date="2022-11-23T19:19:00Z">
              <w:r w:rsidR="00B36A2F">
                <w:rPr>
                  <w:color w:val="000000"/>
                </w:rPr>
                <w:t xml:space="preserve">: </w:t>
              </w:r>
            </w:ins>
            <w:del w:id="404" w:author="USER" w:date="2022-11-23T19:19:00Z">
              <w:r w:rsidRPr="00805A62" w:rsidDel="00B36A2F">
                <w:rPr>
                  <w:color w:val="000000"/>
                </w:rPr>
                <w:delText xml:space="preserve"> </w:delText>
              </w:r>
            </w:del>
            <w:r w:rsidRPr="00805A62">
              <w:rPr>
                <w:color w:val="000000"/>
              </w:rPr>
              <w:t>“Se coloca la placa de circuito impreso en un recipiente abierto, conocido también como olla abierta, donde se deposita el líquido que contiene un compuesto que acelera el proceso de endurecimiento y que al momento de solidificarse juega un papel protector.” Esto permite determinar de qué forma proteger la placa de los componentes que tiene el líquido vertido, pueden ser con un recubrimiento de uretano, para mejorar la protección frente a los productos químicos o mediante epoxi y silicona para proteger la placa de altas temperaturas.</w:t>
            </w:r>
          </w:p>
        </w:tc>
      </w:tr>
      <w:tr w:rsidR="001A578C" w:rsidRPr="00805A62" w14:paraId="681DB389" w14:textId="77777777">
        <w:trPr>
          <w:trHeight w:val="420"/>
        </w:trPr>
        <w:tc>
          <w:tcPr>
            <w:tcW w:w="13394" w:type="dxa"/>
            <w:gridSpan w:val="2"/>
            <w:shd w:val="clear" w:color="auto" w:fill="auto"/>
            <w:tcMar>
              <w:top w:w="100" w:type="dxa"/>
              <w:left w:w="100" w:type="dxa"/>
              <w:bottom w:w="100" w:type="dxa"/>
              <w:right w:w="100" w:type="dxa"/>
            </w:tcMar>
          </w:tcPr>
          <w:p w14:paraId="6D18BAD9" w14:textId="77777777" w:rsidR="001A578C" w:rsidRPr="00805A62" w:rsidRDefault="00000000" w:rsidP="007A47B9">
            <w:pPr>
              <w:spacing w:line="360" w:lineRule="auto"/>
              <w:jc w:val="both"/>
              <w:rPr>
                <w:b/>
              </w:rPr>
              <w:pPrChange w:id="405" w:author="USER" w:date="2022-11-23T19:33:00Z">
                <w:pPr>
                  <w:spacing w:line="240" w:lineRule="auto"/>
                  <w:jc w:val="both"/>
                </w:pPr>
              </w:pPrChange>
            </w:pPr>
            <w:r w:rsidRPr="00805A62">
              <w:rPr>
                <w:b/>
                <w:color w:val="000000"/>
              </w:rPr>
              <w:t>Patrones de circuito</w:t>
            </w:r>
          </w:p>
          <w:p w14:paraId="68C4FCA8" w14:textId="49CAA216" w:rsidR="001A578C" w:rsidRPr="00805A62" w:rsidRDefault="00000000" w:rsidP="007A47B9">
            <w:pPr>
              <w:spacing w:line="360" w:lineRule="auto"/>
              <w:jc w:val="both"/>
              <w:pPrChange w:id="406" w:author="USER" w:date="2022-11-23T19:33:00Z">
                <w:pPr>
                  <w:spacing w:line="240" w:lineRule="auto"/>
                  <w:jc w:val="both"/>
                </w:pPr>
              </w:pPrChange>
            </w:pPr>
            <w:r w:rsidRPr="00805A62">
              <w:rPr>
                <w:color w:val="000000"/>
              </w:rPr>
              <w:lastRenderedPageBreak/>
              <w:t xml:space="preserve">Al momento verificar el circuito se deben tener en cuenta sus patrones y la disposición de las bobinas y transformadores que debe tener una orientación perpendicular con el fin de evitar las influencias magnéticas sobre otros circuitos; ya que, en un solenoide, el campo magnético se concentra sobre su eje axial. Para los circuitos de alta frecuencia, es recomendable que las curvas de las pistas no superen un ángulo de 45°, ya que podría producirse una autoinducción sobre la misma, deformando su señal. Para evitar las interferencias electromagnéticas (EMI) y brindar protección eléctrica, se deben separar los planos de tierra analógico y digital o utilizar acoplamientos (transformador, opto acopladores, aisladores de radio frecuencia, </w:t>
            </w:r>
            <w:proofErr w:type="spellStart"/>
            <w:r w:rsidRPr="00805A62">
              <w:rPr>
                <w:color w:val="000000"/>
              </w:rPr>
              <w:t>etc</w:t>
            </w:r>
            <w:proofErr w:type="spellEnd"/>
            <w:r w:rsidRPr="00805A62">
              <w:rPr>
                <w:color w:val="000000"/>
              </w:rPr>
              <w:t>). Además, para circuitos susceptibles, se debe dejar espacio para fijar las jaulas de Faraday</w:t>
            </w:r>
            <w:r w:rsidRPr="00805A62">
              <w:rPr>
                <w:color w:val="000000"/>
                <w:lang w:val="es-CO"/>
              </w:rPr>
              <w:t>,</w:t>
            </w:r>
            <w:r w:rsidRPr="00805A62">
              <w:rPr>
                <w:color w:val="000000"/>
              </w:rPr>
              <w:t xml:space="preserve"> (</w:t>
            </w:r>
            <w:r w:rsidRPr="00805A62">
              <w:rPr>
                <w:color w:val="000000"/>
                <w:lang w:val="es-CO"/>
              </w:rPr>
              <w:t>Bravo</w:t>
            </w:r>
            <w:r w:rsidRPr="00805A62">
              <w:rPr>
                <w:color w:val="000000"/>
              </w:rPr>
              <w:t>, 2018)</w:t>
            </w:r>
          </w:p>
        </w:tc>
      </w:tr>
      <w:tr w:rsidR="001A578C" w:rsidRPr="00805A62" w14:paraId="03DFBCA4" w14:textId="77777777">
        <w:trPr>
          <w:trHeight w:val="420"/>
        </w:trPr>
        <w:tc>
          <w:tcPr>
            <w:tcW w:w="13394" w:type="dxa"/>
            <w:gridSpan w:val="2"/>
            <w:shd w:val="clear" w:color="auto" w:fill="auto"/>
            <w:tcMar>
              <w:top w:w="100" w:type="dxa"/>
              <w:left w:w="100" w:type="dxa"/>
              <w:bottom w:w="100" w:type="dxa"/>
              <w:right w:w="100" w:type="dxa"/>
            </w:tcMar>
          </w:tcPr>
          <w:p w14:paraId="567D8E4C" w14:textId="77777777" w:rsidR="001A578C" w:rsidRPr="00805A62" w:rsidRDefault="00000000" w:rsidP="007A47B9">
            <w:pPr>
              <w:spacing w:line="360" w:lineRule="auto"/>
              <w:jc w:val="both"/>
              <w:rPr>
                <w:b/>
                <w:color w:val="000000"/>
              </w:rPr>
              <w:pPrChange w:id="407" w:author="USER" w:date="2022-11-23T19:33:00Z">
                <w:pPr>
                  <w:spacing w:line="240" w:lineRule="auto"/>
                  <w:jc w:val="both"/>
                </w:pPr>
              </w:pPrChange>
            </w:pPr>
            <w:r w:rsidRPr="00805A62">
              <w:rPr>
                <w:b/>
                <w:color w:val="000000"/>
              </w:rPr>
              <w:lastRenderedPageBreak/>
              <w:t>Documentación de diseño</w:t>
            </w:r>
          </w:p>
          <w:p w14:paraId="29C8D94B" w14:textId="3A38C560" w:rsidR="001A578C" w:rsidRPr="00805A62" w:rsidRDefault="00000000" w:rsidP="007A47B9">
            <w:pPr>
              <w:spacing w:line="360" w:lineRule="auto"/>
              <w:pPrChange w:id="408" w:author="USER" w:date="2022-11-23T19:33:00Z">
                <w:pPr>
                  <w:spacing w:line="240" w:lineRule="auto"/>
                </w:pPr>
              </w:pPrChange>
            </w:pPr>
            <w:r w:rsidRPr="00805A62">
              <w:rPr>
                <w:color w:val="000000"/>
              </w:rPr>
              <w:t xml:space="preserve">En la parte de documentación se puede visualizar el uso del formato de archivo Gerber, el cual fue desarrollado por Gerber </w:t>
            </w:r>
            <w:proofErr w:type="spellStart"/>
            <w:r w:rsidRPr="00805A62">
              <w:rPr>
                <w:color w:val="000000"/>
              </w:rPr>
              <w:t>Systems</w:t>
            </w:r>
            <w:proofErr w:type="spellEnd"/>
            <w:r w:rsidRPr="00805A62">
              <w:rPr>
                <w:color w:val="000000"/>
              </w:rPr>
              <w:t xml:space="preserve"> </w:t>
            </w:r>
            <w:proofErr w:type="spellStart"/>
            <w:r w:rsidRPr="00805A62">
              <w:rPr>
                <w:color w:val="000000"/>
              </w:rPr>
              <w:t>Corporation</w:t>
            </w:r>
            <w:proofErr w:type="spellEnd"/>
            <w:r w:rsidRPr="00805A62">
              <w:rPr>
                <w:color w:val="000000"/>
              </w:rPr>
              <w:t xml:space="preserve">, empresa fundada por Joseph Gerber. Es un formato de archivo estándar de la industria electrónica utilizado para comunicar información de diseño a la fabricación de muchos tipos de placas de circuito impreso y es considerado un componente central en la cadena de suministro de fabricación electrónica. El formato Gerber contiene la información necesaria para la fabricación de las PCB, sus ficheros se componen tanto de las dimensiones de la placa, las pistas existentes y los </w:t>
            </w:r>
            <w:proofErr w:type="spellStart"/>
            <w:r w:rsidRPr="00805A62">
              <w:rPr>
                <w:color w:val="000000"/>
              </w:rPr>
              <w:t>pads</w:t>
            </w:r>
            <w:proofErr w:type="spellEnd"/>
            <w:r w:rsidRPr="00805A62">
              <w:rPr>
                <w:color w:val="000000"/>
              </w:rPr>
              <w:t xml:space="preserve"> de los componentes en la PCB, como de la información geométrica, las trazas sobre el cobre y los agujeros</w:t>
            </w:r>
            <w:r w:rsidRPr="00805A62">
              <w:rPr>
                <w:color w:val="000000"/>
                <w:lang w:val="es-CO"/>
              </w:rPr>
              <w:t xml:space="preserve">, </w:t>
            </w:r>
            <w:del w:id="409" w:author="USER" w:date="2022-11-23T19:20:00Z">
              <w:r w:rsidRPr="00805A62" w:rsidDel="00B36A2F">
                <w:rPr>
                  <w:color w:val="000000"/>
                </w:rPr>
                <w:delText xml:space="preserve"> </w:delText>
              </w:r>
            </w:del>
            <w:r w:rsidRPr="00805A62">
              <w:rPr>
                <w:color w:val="000000"/>
              </w:rPr>
              <w:t>(</w:t>
            </w:r>
            <w:r w:rsidRPr="00805A62">
              <w:rPr>
                <w:color w:val="000000"/>
                <w:lang w:val="es-CO"/>
              </w:rPr>
              <w:t>Bravo</w:t>
            </w:r>
            <w:r w:rsidRPr="00805A62">
              <w:rPr>
                <w:color w:val="000000"/>
              </w:rPr>
              <w:t>, 2018)</w:t>
            </w:r>
            <w:ins w:id="410" w:author="USER" w:date="2022-11-23T19:21:00Z">
              <w:r w:rsidR="00B36A2F">
                <w:rPr>
                  <w:color w:val="000000"/>
                </w:rPr>
                <w:t>.</w:t>
              </w:r>
            </w:ins>
          </w:p>
        </w:tc>
      </w:tr>
      <w:tr w:rsidR="001A578C" w:rsidRPr="00805A62" w14:paraId="6B4EAA85" w14:textId="77777777">
        <w:trPr>
          <w:trHeight w:val="420"/>
        </w:trPr>
        <w:tc>
          <w:tcPr>
            <w:tcW w:w="13394" w:type="dxa"/>
            <w:gridSpan w:val="2"/>
            <w:shd w:val="clear" w:color="auto" w:fill="auto"/>
            <w:tcMar>
              <w:top w:w="100" w:type="dxa"/>
              <w:left w:w="100" w:type="dxa"/>
              <w:bottom w:w="100" w:type="dxa"/>
              <w:right w:w="100" w:type="dxa"/>
            </w:tcMar>
          </w:tcPr>
          <w:p w14:paraId="3954A4AA" w14:textId="77777777" w:rsidR="001A578C" w:rsidRPr="00805A62" w:rsidRDefault="00000000" w:rsidP="007A47B9">
            <w:pPr>
              <w:spacing w:line="360" w:lineRule="auto"/>
              <w:jc w:val="both"/>
              <w:rPr>
                <w:b/>
                <w:color w:val="000000"/>
              </w:rPr>
              <w:pPrChange w:id="411" w:author="USER" w:date="2022-11-23T19:33:00Z">
                <w:pPr>
                  <w:spacing w:line="240" w:lineRule="auto"/>
                  <w:jc w:val="both"/>
                </w:pPr>
              </w:pPrChange>
            </w:pPr>
            <w:r w:rsidRPr="00805A62">
              <w:rPr>
                <w:b/>
                <w:color w:val="000000"/>
              </w:rPr>
              <w:t>Polaridad de componentes</w:t>
            </w:r>
          </w:p>
          <w:p w14:paraId="7F3DD35D" w14:textId="07B7ACBE" w:rsidR="001A578C" w:rsidRPr="00805A62" w:rsidRDefault="00000000" w:rsidP="007A47B9">
            <w:pPr>
              <w:spacing w:line="360" w:lineRule="auto"/>
              <w:jc w:val="both"/>
              <w:rPr>
                <w:color w:val="000000"/>
              </w:rPr>
              <w:pPrChange w:id="412" w:author="USER" w:date="2022-11-23T19:33:00Z">
                <w:pPr>
                  <w:spacing w:line="240" w:lineRule="auto"/>
                  <w:jc w:val="both"/>
                </w:pPr>
              </w:pPrChange>
            </w:pPr>
            <w:r w:rsidRPr="00805A62">
              <w:rPr>
                <w:color w:val="000000"/>
              </w:rPr>
              <w:t>Se debe prestar particular atención a los elementos de polaridad a lo largo del proceso de procesamiento de PCB, pues un error en este sentido puede causar accidentes que representan el fracaso de todo el proceso. Para ello es importante entender el concepto de polaridad, refiriéndose a que el positivo y el negativo o el primer pin del componente, y el positivo y el negativo o el primer pin del PCB están en la misma dirección. Si la dirección del componente y la placa PCB no coinciden, se denomina falla inversa</w:t>
            </w:r>
            <w:r w:rsidR="00E450A0" w:rsidRPr="00805A62">
              <w:rPr>
                <w:color w:val="000000"/>
                <w:lang w:val="es-CO"/>
              </w:rPr>
              <w:t>,</w:t>
            </w:r>
            <w:r w:rsidRPr="00805A62">
              <w:rPr>
                <w:color w:val="000000"/>
              </w:rPr>
              <w:t xml:space="preserve"> (PCB Future, 2021)</w:t>
            </w:r>
            <w:ins w:id="413" w:author="USER" w:date="2022-11-23T19:21:00Z">
              <w:r w:rsidR="00B36A2F">
                <w:rPr>
                  <w:color w:val="000000"/>
                </w:rPr>
                <w:t>.</w:t>
              </w:r>
            </w:ins>
          </w:p>
        </w:tc>
      </w:tr>
    </w:tbl>
    <w:p w14:paraId="43F0B2D8" w14:textId="77777777" w:rsidR="001A578C" w:rsidRPr="00805A62" w:rsidRDefault="001A578C" w:rsidP="007A47B9">
      <w:pPr>
        <w:spacing w:line="360" w:lineRule="auto"/>
        <w:jc w:val="both"/>
        <w:rPr>
          <w:b/>
          <w:color w:val="000000"/>
        </w:rPr>
        <w:pPrChange w:id="414" w:author="USER" w:date="2022-11-23T19:33:00Z">
          <w:pPr>
            <w:jc w:val="both"/>
          </w:pPr>
        </w:pPrChange>
      </w:pPr>
    </w:p>
    <w:p w14:paraId="0409E310" w14:textId="77777777" w:rsidR="001A578C" w:rsidRPr="00805A62" w:rsidRDefault="00000000" w:rsidP="007A47B9">
      <w:pPr>
        <w:spacing w:line="360" w:lineRule="auto"/>
        <w:jc w:val="both"/>
        <w:rPr>
          <w:b/>
          <w:color w:val="000000"/>
        </w:rPr>
        <w:pPrChange w:id="415" w:author="USER" w:date="2022-11-23T19:33:00Z">
          <w:pPr>
            <w:jc w:val="both"/>
          </w:pPr>
        </w:pPrChange>
      </w:pPr>
      <w:r w:rsidRPr="00805A62">
        <w:rPr>
          <w:b/>
          <w:color w:val="000000"/>
        </w:rPr>
        <w:t>1.2. Tratamiento térmico</w:t>
      </w:r>
    </w:p>
    <w:tbl>
      <w:tblPr>
        <w:tblStyle w:val="Style130"/>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005CB2D0" w14:textId="77777777">
        <w:trPr>
          <w:trHeight w:val="444"/>
        </w:trPr>
        <w:tc>
          <w:tcPr>
            <w:tcW w:w="13422" w:type="dxa"/>
            <w:shd w:val="clear" w:color="auto" w:fill="8DB3E2"/>
          </w:tcPr>
          <w:p w14:paraId="0A588115" w14:textId="77777777" w:rsidR="001A578C" w:rsidRPr="00805A62" w:rsidRDefault="00000000" w:rsidP="007A47B9">
            <w:pPr>
              <w:pStyle w:val="Ttulo1"/>
              <w:spacing w:before="0" w:after="0" w:line="360" w:lineRule="auto"/>
              <w:jc w:val="center"/>
              <w:rPr>
                <w:sz w:val="22"/>
                <w:szCs w:val="22"/>
              </w:rPr>
              <w:pPrChange w:id="416" w:author="USER" w:date="2022-11-23T19:33:00Z">
                <w:pPr>
                  <w:pStyle w:val="Ttulo1"/>
                  <w:spacing w:before="0" w:after="0"/>
                  <w:jc w:val="center"/>
                </w:pPr>
              </w:pPrChange>
            </w:pPr>
            <w:r w:rsidRPr="00805A62">
              <w:rPr>
                <w:sz w:val="22"/>
                <w:szCs w:val="22"/>
              </w:rPr>
              <w:t>Cuadro de texto</w:t>
            </w:r>
          </w:p>
        </w:tc>
      </w:tr>
      <w:tr w:rsidR="001A578C" w:rsidRPr="00805A62" w14:paraId="021C43E4" w14:textId="77777777">
        <w:tc>
          <w:tcPr>
            <w:tcW w:w="13422" w:type="dxa"/>
          </w:tcPr>
          <w:p w14:paraId="7F44812B" w14:textId="72E14C47" w:rsidR="001A578C" w:rsidRPr="00805A62" w:rsidRDefault="00000000" w:rsidP="007A47B9">
            <w:pPr>
              <w:spacing w:line="360" w:lineRule="auto"/>
              <w:jc w:val="both"/>
              <w:pPrChange w:id="417" w:author="USER" w:date="2022-11-23T19:33:00Z">
                <w:pPr>
                  <w:spacing w:line="240" w:lineRule="auto"/>
                  <w:jc w:val="both"/>
                </w:pPr>
              </w:pPrChange>
            </w:pPr>
            <w:r w:rsidRPr="00805A62">
              <w:rPr>
                <w:color w:val="000000"/>
              </w:rPr>
              <w:t xml:space="preserve">Una de las mayores preocupaciones de los diseñadores de </w:t>
            </w:r>
            <w:proofErr w:type="spellStart"/>
            <w:r w:rsidRPr="00805A62">
              <w:rPr>
                <w:color w:val="000000"/>
              </w:rPr>
              <w:t>PCB’s</w:t>
            </w:r>
            <w:proofErr w:type="spellEnd"/>
            <w:r w:rsidRPr="00805A62">
              <w:rPr>
                <w:color w:val="000000"/>
              </w:rPr>
              <w:t xml:space="preserve"> es la generación de calor que produce el circuito impreso y cómo abordar su disipación, este aspecto es fundamental, ya que la implementación de las placas con mayor rendimiento en superficies cada vez más pequeñas hace que los componentes queden más cerca unos de otros y las pistas sean cada vez más reducidas, produciendo un incremento de calor en los componentes y generando fallas </w:t>
            </w:r>
            <w:del w:id="418" w:author="USER" w:date="2022-11-23T19:21:00Z">
              <w:r w:rsidRPr="00805A62" w:rsidDel="00B36A2F">
                <w:rPr>
                  <w:color w:val="000000"/>
                </w:rPr>
                <w:delText xml:space="preserve"> </w:delText>
              </w:r>
            </w:del>
            <w:r w:rsidRPr="00805A62">
              <w:rPr>
                <w:color w:val="000000"/>
              </w:rPr>
              <w:t xml:space="preserve">en el dispositivo. </w:t>
            </w:r>
          </w:p>
        </w:tc>
      </w:tr>
    </w:tbl>
    <w:p w14:paraId="116527AC" w14:textId="77777777" w:rsidR="001A578C" w:rsidRPr="00805A62" w:rsidRDefault="001A578C" w:rsidP="007A47B9">
      <w:pPr>
        <w:spacing w:line="360" w:lineRule="auto"/>
        <w:jc w:val="both"/>
        <w:rPr>
          <w:b/>
          <w:color w:val="000000"/>
        </w:rPr>
        <w:pPrChange w:id="419" w:author="USER" w:date="2022-11-23T19:33:00Z">
          <w:pPr>
            <w:jc w:val="both"/>
          </w:pPr>
        </w:pPrChange>
      </w:pPr>
    </w:p>
    <w:tbl>
      <w:tblPr>
        <w:tblStyle w:val="Style131"/>
        <w:tblW w:w="133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55"/>
        <w:gridCol w:w="1655"/>
        <w:gridCol w:w="10087"/>
      </w:tblGrid>
      <w:tr w:rsidR="001A578C" w:rsidRPr="00805A62" w14:paraId="3544D465" w14:textId="77777777">
        <w:trPr>
          <w:trHeight w:val="580"/>
        </w:trPr>
        <w:tc>
          <w:tcPr>
            <w:tcW w:w="3310" w:type="dxa"/>
            <w:gridSpan w:val="2"/>
            <w:shd w:val="clear" w:color="auto" w:fill="C9DAF8"/>
            <w:tcMar>
              <w:top w:w="100" w:type="dxa"/>
              <w:left w:w="100" w:type="dxa"/>
              <w:bottom w:w="100" w:type="dxa"/>
              <w:right w:w="100" w:type="dxa"/>
            </w:tcMar>
          </w:tcPr>
          <w:p w14:paraId="70AF9A8B" w14:textId="77777777" w:rsidR="001A578C" w:rsidRPr="00805A62" w:rsidRDefault="001A578C" w:rsidP="007A47B9">
            <w:pPr>
              <w:widowControl w:val="0"/>
              <w:spacing w:line="360" w:lineRule="auto"/>
              <w:jc w:val="center"/>
              <w:rPr>
                <w:b/>
                <w:color w:val="000000"/>
              </w:rPr>
              <w:pPrChange w:id="420" w:author="USER" w:date="2022-11-23T19:33:00Z">
                <w:pPr>
                  <w:widowControl w:val="0"/>
                  <w:spacing w:line="240" w:lineRule="auto"/>
                  <w:jc w:val="center"/>
                </w:pPr>
              </w:pPrChange>
            </w:pPr>
          </w:p>
          <w:p w14:paraId="1BC8CC05" w14:textId="77777777" w:rsidR="001A578C" w:rsidRPr="00805A62" w:rsidRDefault="00000000" w:rsidP="007A47B9">
            <w:pPr>
              <w:widowControl w:val="0"/>
              <w:spacing w:line="360" w:lineRule="auto"/>
              <w:jc w:val="center"/>
              <w:rPr>
                <w:b/>
                <w:color w:val="000000"/>
              </w:rPr>
              <w:pPrChange w:id="421" w:author="USER" w:date="2022-11-23T19:33:00Z">
                <w:pPr>
                  <w:widowControl w:val="0"/>
                  <w:spacing w:line="240" w:lineRule="auto"/>
                  <w:jc w:val="center"/>
                </w:pPr>
              </w:pPrChange>
            </w:pPr>
            <w:r w:rsidRPr="00805A62">
              <w:rPr>
                <w:b/>
                <w:color w:val="000000"/>
              </w:rPr>
              <w:t>Tipo de recurso</w:t>
            </w:r>
          </w:p>
        </w:tc>
        <w:tc>
          <w:tcPr>
            <w:tcW w:w="10087" w:type="dxa"/>
            <w:shd w:val="clear" w:color="auto" w:fill="C9DAF8"/>
            <w:tcMar>
              <w:top w:w="100" w:type="dxa"/>
              <w:left w:w="100" w:type="dxa"/>
              <w:bottom w:w="100" w:type="dxa"/>
              <w:right w:w="100" w:type="dxa"/>
            </w:tcMar>
          </w:tcPr>
          <w:p w14:paraId="0147A9AC" w14:textId="77777777" w:rsidR="001A578C" w:rsidRPr="00805A62" w:rsidRDefault="00000000" w:rsidP="007A47B9">
            <w:pPr>
              <w:pStyle w:val="Ttulo"/>
              <w:widowControl w:val="0"/>
              <w:spacing w:line="360" w:lineRule="auto"/>
              <w:jc w:val="center"/>
              <w:rPr>
                <w:sz w:val="22"/>
                <w:szCs w:val="22"/>
              </w:rPr>
              <w:pPrChange w:id="422" w:author="USER" w:date="2022-11-23T19:33:00Z">
                <w:pPr>
                  <w:pStyle w:val="Ttulo"/>
                  <w:widowControl w:val="0"/>
                  <w:spacing w:line="240" w:lineRule="auto"/>
                  <w:jc w:val="center"/>
                </w:pPr>
              </w:pPrChange>
            </w:pPr>
            <w:r w:rsidRPr="00805A62">
              <w:rPr>
                <w:sz w:val="22"/>
                <w:szCs w:val="22"/>
              </w:rPr>
              <w:t xml:space="preserve">Pestañas o </w:t>
            </w:r>
            <w:proofErr w:type="spellStart"/>
            <w:r w:rsidRPr="00805A62">
              <w:rPr>
                <w:sz w:val="22"/>
                <w:szCs w:val="22"/>
              </w:rPr>
              <w:t>tabs</w:t>
            </w:r>
            <w:proofErr w:type="spellEnd"/>
            <w:r w:rsidRPr="00805A62">
              <w:rPr>
                <w:sz w:val="22"/>
                <w:szCs w:val="22"/>
              </w:rPr>
              <w:t xml:space="preserve"> Verticales</w:t>
            </w:r>
          </w:p>
        </w:tc>
      </w:tr>
      <w:tr w:rsidR="001A578C" w:rsidRPr="00805A62" w14:paraId="35A52ED6" w14:textId="77777777">
        <w:trPr>
          <w:trHeight w:val="420"/>
        </w:trPr>
        <w:tc>
          <w:tcPr>
            <w:tcW w:w="3310" w:type="dxa"/>
            <w:gridSpan w:val="2"/>
            <w:shd w:val="clear" w:color="auto" w:fill="auto"/>
            <w:tcMar>
              <w:top w:w="100" w:type="dxa"/>
              <w:left w:w="100" w:type="dxa"/>
              <w:bottom w:w="100" w:type="dxa"/>
              <w:right w:w="100" w:type="dxa"/>
            </w:tcMar>
          </w:tcPr>
          <w:p w14:paraId="2C950747" w14:textId="77777777" w:rsidR="001A578C" w:rsidRPr="00805A62" w:rsidRDefault="001A578C" w:rsidP="007A47B9">
            <w:pPr>
              <w:widowControl w:val="0"/>
              <w:spacing w:line="360" w:lineRule="auto"/>
              <w:rPr>
                <w:b/>
                <w:color w:val="000000"/>
              </w:rPr>
              <w:pPrChange w:id="423" w:author="USER" w:date="2022-11-23T19:33:00Z">
                <w:pPr>
                  <w:widowControl w:val="0"/>
                  <w:spacing w:line="240" w:lineRule="auto"/>
                </w:pPr>
              </w:pPrChange>
            </w:pPr>
          </w:p>
          <w:p w14:paraId="6C44F2F0" w14:textId="77777777" w:rsidR="001A578C" w:rsidRPr="00805A62" w:rsidRDefault="00000000" w:rsidP="007A47B9">
            <w:pPr>
              <w:widowControl w:val="0"/>
              <w:spacing w:line="360" w:lineRule="auto"/>
              <w:rPr>
                <w:b/>
                <w:color w:val="000000"/>
              </w:rPr>
              <w:pPrChange w:id="424" w:author="USER" w:date="2022-11-23T19:33:00Z">
                <w:pPr>
                  <w:widowControl w:val="0"/>
                  <w:spacing w:line="240" w:lineRule="auto"/>
                </w:pPr>
              </w:pPrChange>
            </w:pPr>
            <w:r w:rsidRPr="00805A62">
              <w:rPr>
                <w:b/>
                <w:color w:val="000000"/>
              </w:rPr>
              <w:t>Introducción</w:t>
            </w:r>
          </w:p>
        </w:tc>
        <w:tc>
          <w:tcPr>
            <w:tcW w:w="10087" w:type="dxa"/>
            <w:shd w:val="clear" w:color="auto" w:fill="auto"/>
            <w:tcMar>
              <w:top w:w="100" w:type="dxa"/>
              <w:left w:w="100" w:type="dxa"/>
              <w:bottom w:w="100" w:type="dxa"/>
              <w:right w:w="100" w:type="dxa"/>
            </w:tcMar>
          </w:tcPr>
          <w:p w14:paraId="2C28D5F7" w14:textId="2DC5D05F" w:rsidR="001A578C" w:rsidRPr="00805A62" w:rsidRDefault="00000000" w:rsidP="007A47B9">
            <w:pPr>
              <w:widowControl w:val="0"/>
              <w:spacing w:line="360" w:lineRule="auto"/>
              <w:rPr>
                <w:color w:val="000000"/>
              </w:rPr>
              <w:pPrChange w:id="425" w:author="USER" w:date="2022-11-23T19:33:00Z">
                <w:pPr>
                  <w:widowControl w:val="0"/>
                  <w:spacing w:line="240" w:lineRule="auto"/>
                </w:pPr>
              </w:pPrChange>
            </w:pPr>
            <w:r w:rsidRPr="00805A62">
              <w:rPr>
                <w:color w:val="000000"/>
              </w:rPr>
              <w:t>Los efectos de la temperatura son factores determinantes en el tratamiento térmico, a continuación, podrá identificar en qué consiste cada uno de ellos:</w:t>
            </w:r>
          </w:p>
        </w:tc>
      </w:tr>
      <w:tr w:rsidR="001A578C" w:rsidRPr="00805A62" w14:paraId="43B87667" w14:textId="77777777">
        <w:trPr>
          <w:trHeight w:val="420"/>
        </w:trPr>
        <w:tc>
          <w:tcPr>
            <w:tcW w:w="13397" w:type="dxa"/>
            <w:gridSpan w:val="3"/>
            <w:shd w:val="clear" w:color="auto" w:fill="auto"/>
            <w:tcMar>
              <w:top w:w="100" w:type="dxa"/>
              <w:left w:w="100" w:type="dxa"/>
              <w:bottom w:w="100" w:type="dxa"/>
              <w:right w:w="100" w:type="dxa"/>
            </w:tcMar>
          </w:tcPr>
          <w:p w14:paraId="1D0293DF" w14:textId="77777777" w:rsidR="001A578C" w:rsidRPr="00805A62" w:rsidRDefault="00000000" w:rsidP="007A47B9">
            <w:pPr>
              <w:widowControl w:val="0"/>
              <w:spacing w:line="360" w:lineRule="auto"/>
              <w:jc w:val="center"/>
              <w:rPr>
                <w:color w:val="000000"/>
              </w:rPr>
              <w:pPrChange w:id="426" w:author="USER" w:date="2022-11-23T19:33:00Z">
                <w:pPr>
                  <w:widowControl w:val="0"/>
                  <w:spacing w:line="240" w:lineRule="auto"/>
                  <w:jc w:val="center"/>
                </w:pPr>
              </w:pPrChange>
            </w:pPr>
            <w:sdt>
              <w:sdtPr>
                <w:tag w:val="goog_rdk_38"/>
                <w:id w:val="745620454"/>
              </w:sdtPr>
              <w:sdtContent>
                <w:commentRangeStart w:id="427"/>
              </w:sdtContent>
            </w:sdt>
            <w:r w:rsidRPr="00805A62">
              <w:rPr>
                <w:noProof/>
                <w:color w:val="000000"/>
              </w:rPr>
              <w:drawing>
                <wp:inline distT="0" distB="0" distL="0" distR="0" wp14:anchorId="70FDE244" wp14:editId="56DE3EFE">
                  <wp:extent cx="3429000" cy="2400300"/>
                  <wp:effectExtent l="0" t="0" r="0" b="0"/>
                  <wp:docPr id="2137554799" name="image8.png"/>
                  <wp:cNvGraphicFramePr/>
                  <a:graphic xmlns:a="http://schemas.openxmlformats.org/drawingml/2006/main">
                    <a:graphicData uri="http://schemas.openxmlformats.org/drawingml/2006/picture">
                      <pic:pic xmlns:pic="http://schemas.openxmlformats.org/drawingml/2006/picture">
                        <pic:nvPicPr>
                          <pic:cNvPr id="2137554799" name="image8.png"/>
                          <pic:cNvPicPr preferRelativeResize="0"/>
                        </pic:nvPicPr>
                        <pic:blipFill>
                          <a:blip r:embed="rId51"/>
                          <a:srcRect/>
                          <a:stretch>
                            <a:fillRect/>
                          </a:stretch>
                        </pic:blipFill>
                        <pic:spPr>
                          <a:xfrm>
                            <a:off x="0" y="0"/>
                            <a:ext cx="3429000" cy="2400300"/>
                          </a:xfrm>
                          <a:prstGeom prst="rect">
                            <a:avLst/>
                          </a:prstGeom>
                        </pic:spPr>
                      </pic:pic>
                    </a:graphicData>
                  </a:graphic>
                </wp:inline>
              </w:drawing>
            </w:r>
            <w:commentRangeEnd w:id="427"/>
            <w:r w:rsidRPr="00805A62">
              <w:commentReference w:id="427"/>
            </w:r>
          </w:p>
          <w:p w14:paraId="3105B9DF" w14:textId="77777777" w:rsidR="001A578C" w:rsidRPr="00805A62" w:rsidRDefault="00000000" w:rsidP="007A47B9">
            <w:pPr>
              <w:widowControl w:val="0"/>
              <w:spacing w:line="360" w:lineRule="auto"/>
              <w:rPr>
                <w:b/>
                <w:color w:val="000000"/>
              </w:rPr>
              <w:pPrChange w:id="428" w:author="USER" w:date="2022-11-23T19:33:00Z">
                <w:pPr>
                  <w:widowControl w:val="0"/>
                  <w:spacing w:line="240" w:lineRule="auto"/>
                </w:pPr>
              </w:pPrChange>
            </w:pPr>
            <w:r w:rsidRPr="00805A62">
              <w:rPr>
                <w:b/>
                <w:color w:val="000000"/>
              </w:rPr>
              <w:t xml:space="preserve">Imagen: </w:t>
            </w:r>
            <w:r w:rsidRPr="00805A62">
              <w:rPr>
                <w:color w:val="000000"/>
              </w:rPr>
              <w:t>839317_i25</w:t>
            </w:r>
          </w:p>
        </w:tc>
      </w:tr>
      <w:tr w:rsidR="001A578C" w:rsidRPr="00805A62" w14:paraId="0A4FCCB4" w14:textId="77777777">
        <w:trPr>
          <w:trHeight w:val="420"/>
        </w:trPr>
        <w:tc>
          <w:tcPr>
            <w:tcW w:w="1655" w:type="dxa"/>
            <w:shd w:val="clear" w:color="auto" w:fill="auto"/>
            <w:tcMar>
              <w:top w:w="100" w:type="dxa"/>
              <w:left w:w="100" w:type="dxa"/>
              <w:bottom w:w="100" w:type="dxa"/>
              <w:right w:w="100" w:type="dxa"/>
            </w:tcMar>
          </w:tcPr>
          <w:p w14:paraId="16A337D2" w14:textId="77777777" w:rsidR="001A578C" w:rsidRPr="00805A62" w:rsidRDefault="00000000" w:rsidP="007A47B9">
            <w:pPr>
              <w:widowControl w:val="0"/>
              <w:spacing w:line="360" w:lineRule="auto"/>
              <w:rPr>
                <w:color w:val="000000"/>
              </w:rPr>
              <w:pPrChange w:id="429" w:author="USER" w:date="2022-11-23T19:33:00Z">
                <w:pPr>
                  <w:widowControl w:val="0"/>
                  <w:spacing w:line="240" w:lineRule="auto"/>
                </w:pPr>
              </w:pPrChange>
            </w:pPr>
            <w:r w:rsidRPr="00805A62">
              <w:rPr>
                <w:b/>
                <w:color w:val="000000"/>
              </w:rPr>
              <w:t>Efectos del calor</w:t>
            </w:r>
          </w:p>
        </w:tc>
        <w:tc>
          <w:tcPr>
            <w:tcW w:w="11742" w:type="dxa"/>
            <w:gridSpan w:val="2"/>
            <w:shd w:val="clear" w:color="auto" w:fill="auto"/>
            <w:tcMar>
              <w:top w:w="100" w:type="dxa"/>
              <w:left w:w="100" w:type="dxa"/>
              <w:bottom w:w="100" w:type="dxa"/>
              <w:right w:w="100" w:type="dxa"/>
            </w:tcMar>
          </w:tcPr>
          <w:p w14:paraId="3AD84752" w14:textId="77777777" w:rsidR="00B36A2F" w:rsidRDefault="00000000" w:rsidP="007A47B9">
            <w:pPr>
              <w:spacing w:line="360" w:lineRule="auto"/>
              <w:rPr>
                <w:ins w:id="430" w:author="USER" w:date="2022-11-23T19:21:00Z"/>
              </w:rPr>
              <w:pPrChange w:id="431" w:author="USER" w:date="2022-11-23T19:33:00Z">
                <w:pPr>
                  <w:spacing w:line="240" w:lineRule="auto"/>
                </w:pPr>
              </w:pPrChange>
            </w:pPr>
            <w:r w:rsidRPr="00805A62">
              <w:rPr>
                <w:b/>
              </w:rPr>
              <w:t>Efectos del calor</w:t>
            </w:r>
            <w:r w:rsidRPr="00805A62">
              <w:br/>
              <w:t>Para la Revista española de electrónica</w:t>
            </w:r>
            <w:r w:rsidRPr="00805A62">
              <w:rPr>
                <w:lang w:val="es-CO"/>
              </w:rPr>
              <w:t>,</w:t>
            </w:r>
            <w:r w:rsidRPr="00805A62">
              <w:t xml:space="preserve"> (Revista española de electrónica 2017)</w:t>
            </w:r>
            <w:ins w:id="432" w:author="USER" w:date="2022-11-23T19:21:00Z">
              <w:r w:rsidR="00B36A2F">
                <w:t>:</w:t>
              </w:r>
            </w:ins>
          </w:p>
          <w:p w14:paraId="0474C72A" w14:textId="3ADC91F5" w:rsidR="00B36A2F" w:rsidRDefault="00000000" w:rsidP="007A47B9">
            <w:pPr>
              <w:spacing w:line="360" w:lineRule="auto"/>
              <w:ind w:left="1208"/>
              <w:rPr>
                <w:ins w:id="433" w:author="USER" w:date="2022-11-23T19:21:00Z"/>
              </w:rPr>
              <w:pPrChange w:id="434" w:author="USER" w:date="2022-11-23T19:33:00Z">
                <w:pPr>
                  <w:spacing w:line="240" w:lineRule="auto"/>
                </w:pPr>
              </w:pPrChange>
            </w:pPr>
            <w:del w:id="435" w:author="USER" w:date="2022-11-23T19:21:00Z">
              <w:r w:rsidRPr="00805A62" w:rsidDel="00B36A2F">
                <w:delText xml:space="preserve"> </w:delText>
              </w:r>
            </w:del>
            <w:r w:rsidRPr="00805A62">
              <w:t xml:space="preserve">“Las altas temperaturas por pérdidas resistivas que pueden ampliarse en entornos difíciles, afectan las propiedades eléctricas, como la impedancia, y provocan un comportamiento impredecible en el circuito. Las distintas tasas de expansión térmica de los componentes y la PCB generarán tensiones de tracción y de corte y, en el caso del ciclo térmico, fatiga, fragilidad y fallos”. </w:t>
            </w:r>
          </w:p>
          <w:p w14:paraId="28D134A5" w14:textId="77777777" w:rsidR="00B36A2F" w:rsidRDefault="00B36A2F" w:rsidP="007A47B9">
            <w:pPr>
              <w:spacing w:line="360" w:lineRule="auto"/>
              <w:rPr>
                <w:ins w:id="436" w:author="USER" w:date="2022-11-23T19:21:00Z"/>
              </w:rPr>
              <w:pPrChange w:id="437" w:author="USER" w:date="2022-11-23T19:33:00Z">
                <w:pPr>
                  <w:spacing w:line="240" w:lineRule="auto"/>
                </w:pPr>
              </w:pPrChange>
            </w:pPr>
          </w:p>
          <w:p w14:paraId="0EA12412" w14:textId="5D9B45CA" w:rsidR="001A578C" w:rsidRPr="00805A62" w:rsidRDefault="00000000" w:rsidP="007A47B9">
            <w:pPr>
              <w:spacing w:line="360" w:lineRule="auto"/>
              <w:pPrChange w:id="438" w:author="USER" w:date="2022-11-23T19:33:00Z">
                <w:pPr>
                  <w:spacing w:line="240" w:lineRule="auto"/>
                </w:pPr>
              </w:pPrChange>
            </w:pPr>
            <w:r w:rsidRPr="00805A62">
              <w:lastRenderedPageBreak/>
              <w:t>Si no se toma en cuenta la seguridad de los componentes, las temperaturas pueden ser tan altas en los sustratos, que pueden llegar a dañarse por completo, fundiéndose o incluso quemándose, además puede comprometer la integridad de las soldaduras o de las propias capas de la placa, debido a la expansión y contracción sus materiales.</w:t>
            </w:r>
          </w:p>
        </w:tc>
      </w:tr>
      <w:tr w:rsidR="001A578C" w:rsidRPr="00805A62" w14:paraId="2FDB5FD4" w14:textId="77777777">
        <w:trPr>
          <w:trHeight w:val="420"/>
        </w:trPr>
        <w:tc>
          <w:tcPr>
            <w:tcW w:w="1655" w:type="dxa"/>
            <w:shd w:val="clear" w:color="auto" w:fill="auto"/>
            <w:tcMar>
              <w:top w:w="100" w:type="dxa"/>
              <w:left w:w="100" w:type="dxa"/>
              <w:bottom w:w="100" w:type="dxa"/>
              <w:right w:w="100" w:type="dxa"/>
            </w:tcMar>
          </w:tcPr>
          <w:p w14:paraId="326CD621" w14:textId="77777777" w:rsidR="001A578C" w:rsidRPr="00805A62" w:rsidRDefault="00000000" w:rsidP="007A47B9">
            <w:pPr>
              <w:widowControl w:val="0"/>
              <w:spacing w:line="360" w:lineRule="auto"/>
              <w:rPr>
                <w:color w:val="000000"/>
              </w:rPr>
              <w:pPrChange w:id="439" w:author="USER" w:date="2022-11-23T19:33:00Z">
                <w:pPr>
                  <w:widowControl w:val="0"/>
                  <w:spacing w:line="240" w:lineRule="auto"/>
                </w:pPr>
              </w:pPrChange>
            </w:pPr>
            <w:r w:rsidRPr="00805A62">
              <w:rPr>
                <w:b/>
                <w:color w:val="000000"/>
              </w:rPr>
              <w:lastRenderedPageBreak/>
              <w:t>Niveles de temperatura</w:t>
            </w:r>
          </w:p>
        </w:tc>
        <w:tc>
          <w:tcPr>
            <w:tcW w:w="11742" w:type="dxa"/>
            <w:gridSpan w:val="2"/>
            <w:shd w:val="clear" w:color="auto" w:fill="auto"/>
            <w:tcMar>
              <w:top w:w="100" w:type="dxa"/>
              <w:left w:w="100" w:type="dxa"/>
              <w:bottom w:w="100" w:type="dxa"/>
              <w:right w:w="100" w:type="dxa"/>
            </w:tcMar>
          </w:tcPr>
          <w:p w14:paraId="145F876F" w14:textId="72A01F4E" w:rsidR="001A578C" w:rsidRPr="00805A62" w:rsidRDefault="00000000" w:rsidP="007A47B9">
            <w:pPr>
              <w:spacing w:line="360" w:lineRule="auto"/>
              <w:pPrChange w:id="440" w:author="USER" w:date="2022-11-23T19:33:00Z">
                <w:pPr>
                  <w:spacing w:line="240" w:lineRule="auto"/>
                </w:pPr>
              </w:pPrChange>
            </w:pPr>
            <w:r w:rsidRPr="00805A62">
              <w:rPr>
                <w:b/>
              </w:rPr>
              <w:t xml:space="preserve">Niveles de temperatura - </w:t>
            </w:r>
            <w:r w:rsidR="00E450A0" w:rsidRPr="00805A62">
              <w:rPr>
                <w:b/>
              </w:rPr>
              <w:t>t</w:t>
            </w:r>
            <w:r w:rsidRPr="00805A62">
              <w:rPr>
                <w:b/>
              </w:rPr>
              <w:t>écnicas de reflujo</w:t>
            </w:r>
            <w:r w:rsidRPr="00805A62">
              <w:br/>
            </w:r>
            <w:r w:rsidRPr="00805A62">
              <w:rPr>
                <w:color w:val="000000"/>
              </w:rPr>
              <w:t>El proceso de reflujo se visualiza en etapas antes de su implementación, y consiste en la aplicación de pasta de soldadura en la tarjeta impresa una vez se depositan los componentes electrónicos para luego introducir la placa a un horno de reflujo que realiza el proceso de calentamiento con una temperatura determinada, suficiente para adherir los componentes a la placa de circuito. Para ello, es importante que la soldadura sea de la calidad requerida, y que cada uno de los puntos (fijaciones) sean consistentes para lograr un buen acabado.</w:t>
            </w:r>
          </w:p>
        </w:tc>
      </w:tr>
    </w:tbl>
    <w:p w14:paraId="0DF80BD4" w14:textId="77777777" w:rsidR="001A578C" w:rsidRPr="00805A62" w:rsidRDefault="001A578C" w:rsidP="007A47B9">
      <w:pPr>
        <w:spacing w:line="360" w:lineRule="auto"/>
        <w:jc w:val="both"/>
        <w:rPr>
          <w:b/>
          <w:color w:val="000000"/>
        </w:rPr>
        <w:pPrChange w:id="441" w:author="USER" w:date="2022-11-23T19:33:00Z">
          <w:pPr>
            <w:jc w:val="both"/>
          </w:pPr>
        </w:pPrChange>
      </w:pPr>
    </w:p>
    <w:p w14:paraId="7FEA8640" w14:textId="77777777" w:rsidR="001A578C" w:rsidRPr="00805A62" w:rsidRDefault="00000000" w:rsidP="007A47B9">
      <w:pPr>
        <w:spacing w:line="360" w:lineRule="auto"/>
        <w:jc w:val="both"/>
        <w:rPr>
          <w:b/>
          <w:color w:val="000000"/>
        </w:rPr>
        <w:pPrChange w:id="442" w:author="USER" w:date="2022-11-23T19:33:00Z">
          <w:pPr>
            <w:jc w:val="both"/>
          </w:pPr>
        </w:pPrChange>
      </w:pPr>
      <w:r w:rsidRPr="00805A62">
        <w:rPr>
          <w:b/>
          <w:color w:val="000000"/>
        </w:rPr>
        <w:t>Etapas en el proceso de reflujo</w:t>
      </w:r>
    </w:p>
    <w:tbl>
      <w:tblPr>
        <w:tblStyle w:val="Style13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093"/>
        <w:gridCol w:w="9319"/>
      </w:tblGrid>
      <w:tr w:rsidR="001A578C" w:rsidRPr="00805A62" w14:paraId="71B298E0" w14:textId="77777777">
        <w:tc>
          <w:tcPr>
            <w:tcW w:w="4093" w:type="dxa"/>
            <w:shd w:val="clear" w:color="auto" w:fill="C9DAF8"/>
            <w:tcMar>
              <w:top w:w="100" w:type="dxa"/>
              <w:left w:w="100" w:type="dxa"/>
              <w:bottom w:w="100" w:type="dxa"/>
              <w:right w:w="100" w:type="dxa"/>
            </w:tcMar>
          </w:tcPr>
          <w:p w14:paraId="632D34F7" w14:textId="77777777" w:rsidR="001A578C" w:rsidRPr="00805A62" w:rsidRDefault="00000000" w:rsidP="007A47B9">
            <w:pPr>
              <w:widowControl w:val="0"/>
              <w:spacing w:line="360" w:lineRule="auto"/>
              <w:jc w:val="center"/>
              <w:rPr>
                <w:b/>
                <w:color w:val="000000"/>
              </w:rPr>
              <w:pPrChange w:id="443" w:author="USER" w:date="2022-11-23T19:33:00Z">
                <w:pPr>
                  <w:widowControl w:val="0"/>
                  <w:spacing w:line="240" w:lineRule="auto"/>
                  <w:jc w:val="center"/>
                </w:pPr>
              </w:pPrChange>
            </w:pPr>
            <w:r w:rsidRPr="00805A62">
              <w:rPr>
                <w:b/>
                <w:color w:val="000000"/>
              </w:rPr>
              <w:t>Tipo de recurso</w:t>
            </w:r>
          </w:p>
        </w:tc>
        <w:tc>
          <w:tcPr>
            <w:tcW w:w="9319" w:type="dxa"/>
            <w:shd w:val="clear" w:color="auto" w:fill="C9DAF8"/>
            <w:tcMar>
              <w:top w:w="100" w:type="dxa"/>
              <w:left w:w="100" w:type="dxa"/>
              <w:bottom w:w="100" w:type="dxa"/>
              <w:right w:w="100" w:type="dxa"/>
            </w:tcMar>
          </w:tcPr>
          <w:p w14:paraId="5855E157" w14:textId="77777777" w:rsidR="001A578C" w:rsidRPr="00805A62" w:rsidRDefault="00000000" w:rsidP="007A47B9">
            <w:pPr>
              <w:pStyle w:val="Ttulo"/>
              <w:widowControl w:val="0"/>
              <w:spacing w:line="360" w:lineRule="auto"/>
              <w:jc w:val="center"/>
              <w:rPr>
                <w:sz w:val="22"/>
                <w:szCs w:val="22"/>
              </w:rPr>
              <w:pPrChange w:id="444" w:author="USER" w:date="2022-11-23T19:33:00Z">
                <w:pPr>
                  <w:pStyle w:val="Ttulo"/>
                  <w:widowControl w:val="0"/>
                  <w:spacing w:line="240" w:lineRule="auto"/>
                  <w:jc w:val="center"/>
                </w:pPr>
              </w:pPrChange>
            </w:pPr>
            <w:r w:rsidRPr="00805A62">
              <w:rPr>
                <w:sz w:val="22"/>
                <w:szCs w:val="22"/>
              </w:rPr>
              <w:t>Infografía estática</w:t>
            </w:r>
          </w:p>
        </w:tc>
      </w:tr>
      <w:tr w:rsidR="001A578C" w:rsidRPr="00805A62" w14:paraId="64E0A94A" w14:textId="77777777">
        <w:tc>
          <w:tcPr>
            <w:tcW w:w="4093" w:type="dxa"/>
            <w:shd w:val="clear" w:color="auto" w:fill="auto"/>
            <w:tcMar>
              <w:top w:w="100" w:type="dxa"/>
              <w:left w:w="100" w:type="dxa"/>
              <w:bottom w:w="100" w:type="dxa"/>
              <w:right w:w="100" w:type="dxa"/>
            </w:tcMar>
          </w:tcPr>
          <w:p w14:paraId="6B9FB425" w14:textId="77777777" w:rsidR="001A578C" w:rsidRPr="00805A62" w:rsidRDefault="00000000" w:rsidP="007A47B9">
            <w:pPr>
              <w:widowControl w:val="0"/>
              <w:spacing w:line="360" w:lineRule="auto"/>
              <w:rPr>
                <w:b/>
                <w:color w:val="000000"/>
                <w:highlight w:val="yellow"/>
              </w:rPr>
              <w:pPrChange w:id="445" w:author="USER" w:date="2022-11-23T19:33:00Z">
                <w:pPr>
                  <w:widowControl w:val="0"/>
                  <w:spacing w:line="240" w:lineRule="auto"/>
                </w:pPr>
              </w:pPrChange>
            </w:pPr>
            <w:r w:rsidRPr="00805A62">
              <w:rPr>
                <w:b/>
                <w:color w:val="000000"/>
              </w:rPr>
              <w:t>Texto introductorio</w:t>
            </w:r>
          </w:p>
        </w:tc>
        <w:tc>
          <w:tcPr>
            <w:tcW w:w="9319" w:type="dxa"/>
            <w:shd w:val="clear" w:color="auto" w:fill="auto"/>
            <w:tcMar>
              <w:top w:w="100" w:type="dxa"/>
              <w:left w:w="100" w:type="dxa"/>
              <w:bottom w:w="100" w:type="dxa"/>
              <w:right w:w="100" w:type="dxa"/>
            </w:tcMar>
          </w:tcPr>
          <w:p w14:paraId="68CEE97F" w14:textId="7508848C" w:rsidR="001A578C" w:rsidRPr="00805A62" w:rsidRDefault="00000000" w:rsidP="007A47B9">
            <w:pPr>
              <w:widowControl w:val="0"/>
              <w:spacing w:line="360" w:lineRule="auto"/>
              <w:rPr>
                <w:color w:val="000000"/>
              </w:rPr>
              <w:pPrChange w:id="446" w:author="USER" w:date="2022-11-23T19:33:00Z">
                <w:pPr>
                  <w:widowControl w:val="0"/>
                  <w:spacing w:line="240" w:lineRule="auto"/>
                </w:pPr>
              </w:pPrChange>
            </w:pPr>
            <w:r w:rsidRPr="00805A62">
              <w:rPr>
                <w:color w:val="000000"/>
              </w:rPr>
              <w:t>La información que se presenta a continuación, le permitirá identificar las etapas del proceso de reflujo en el marco de los niveles de temperatura.</w:t>
            </w:r>
          </w:p>
        </w:tc>
      </w:tr>
      <w:tr w:rsidR="001A578C" w:rsidRPr="00805A62" w14:paraId="63383599" w14:textId="77777777">
        <w:trPr>
          <w:trHeight w:val="420"/>
        </w:trPr>
        <w:tc>
          <w:tcPr>
            <w:tcW w:w="13412" w:type="dxa"/>
            <w:gridSpan w:val="2"/>
            <w:shd w:val="clear" w:color="auto" w:fill="auto"/>
            <w:tcMar>
              <w:top w:w="100" w:type="dxa"/>
              <w:left w:w="100" w:type="dxa"/>
              <w:bottom w:w="100" w:type="dxa"/>
              <w:right w:w="100" w:type="dxa"/>
            </w:tcMar>
          </w:tcPr>
          <w:p w14:paraId="19CB7B43" w14:textId="62D1F820" w:rsidR="001A578C" w:rsidRPr="00805A62" w:rsidRDefault="00000000" w:rsidP="007A47B9">
            <w:pPr>
              <w:widowControl w:val="0"/>
              <w:spacing w:line="360" w:lineRule="auto"/>
              <w:rPr>
                <w:color w:val="000000"/>
              </w:rPr>
              <w:pPrChange w:id="447" w:author="USER" w:date="2022-11-23T19:33:00Z">
                <w:pPr>
                  <w:widowControl w:val="0"/>
                  <w:spacing w:line="240" w:lineRule="auto"/>
                </w:pPr>
              </w:pPrChange>
            </w:pPr>
            <w:r w:rsidRPr="00805A62">
              <w:rPr>
                <w:b/>
                <w:color w:val="000000"/>
              </w:rPr>
              <w:t xml:space="preserve">Figura </w:t>
            </w:r>
            <w:r w:rsidRPr="00805A62">
              <w:rPr>
                <w:b/>
              </w:rPr>
              <w:t>2</w:t>
            </w:r>
          </w:p>
          <w:p w14:paraId="2E448B17" w14:textId="77777777" w:rsidR="001A578C" w:rsidRPr="00805A62" w:rsidRDefault="00000000" w:rsidP="007A47B9">
            <w:pPr>
              <w:widowControl w:val="0"/>
              <w:spacing w:line="360" w:lineRule="auto"/>
              <w:rPr>
                <w:b/>
                <w:color w:val="000000"/>
              </w:rPr>
              <w:pPrChange w:id="448" w:author="USER" w:date="2022-11-23T19:33:00Z">
                <w:pPr>
                  <w:widowControl w:val="0"/>
                  <w:spacing w:line="240" w:lineRule="auto"/>
                </w:pPr>
              </w:pPrChange>
            </w:pPr>
            <w:r w:rsidRPr="00805A62">
              <w:rPr>
                <w:i/>
                <w:color w:val="000000"/>
              </w:rPr>
              <w:t>Etapas en el proceso de reflujo</w:t>
            </w:r>
          </w:p>
          <w:p w14:paraId="1698AB5A" w14:textId="77777777" w:rsidR="001A578C" w:rsidRPr="00805A62" w:rsidRDefault="00000000" w:rsidP="007A47B9">
            <w:pPr>
              <w:widowControl w:val="0"/>
              <w:spacing w:line="360" w:lineRule="auto"/>
              <w:jc w:val="center"/>
              <w:rPr>
                <w:color w:val="000000"/>
              </w:rPr>
              <w:pPrChange w:id="449" w:author="USER" w:date="2022-11-23T19:33:00Z">
                <w:pPr>
                  <w:widowControl w:val="0"/>
                  <w:spacing w:line="240" w:lineRule="auto"/>
                  <w:jc w:val="center"/>
                </w:pPr>
              </w:pPrChange>
            </w:pPr>
            <w:r w:rsidRPr="00805A62">
              <w:rPr>
                <w:noProof/>
                <w:color w:val="000000"/>
              </w:rPr>
              <w:lastRenderedPageBreak/>
              <w:drawing>
                <wp:inline distT="0" distB="0" distL="0" distR="0" wp14:anchorId="27236C85" wp14:editId="1506E06B">
                  <wp:extent cx="4572000" cy="2867025"/>
                  <wp:effectExtent l="0" t="0" r="0" b="0"/>
                  <wp:docPr id="2137554800" name="image62.png"/>
                  <wp:cNvGraphicFramePr/>
                  <a:graphic xmlns:a="http://schemas.openxmlformats.org/drawingml/2006/main">
                    <a:graphicData uri="http://schemas.openxmlformats.org/drawingml/2006/picture">
                      <pic:pic xmlns:pic="http://schemas.openxmlformats.org/drawingml/2006/picture">
                        <pic:nvPicPr>
                          <pic:cNvPr id="2137554800" name="image62.png"/>
                          <pic:cNvPicPr preferRelativeResize="0"/>
                        </pic:nvPicPr>
                        <pic:blipFill>
                          <a:blip r:embed="rId52"/>
                          <a:srcRect/>
                          <a:stretch>
                            <a:fillRect/>
                          </a:stretch>
                        </pic:blipFill>
                        <pic:spPr>
                          <a:xfrm>
                            <a:off x="0" y="0"/>
                            <a:ext cx="4572000" cy="2867025"/>
                          </a:xfrm>
                          <a:prstGeom prst="rect">
                            <a:avLst/>
                          </a:prstGeom>
                        </pic:spPr>
                      </pic:pic>
                    </a:graphicData>
                  </a:graphic>
                </wp:inline>
              </w:drawing>
            </w:r>
          </w:p>
          <w:p w14:paraId="79F265CC" w14:textId="36601D35" w:rsidR="001A578C" w:rsidRPr="00805A62" w:rsidRDefault="001A578C" w:rsidP="007A47B9">
            <w:pPr>
              <w:widowControl w:val="0"/>
              <w:spacing w:line="360" w:lineRule="auto"/>
              <w:rPr>
                <w:color w:val="FF0000"/>
              </w:rPr>
              <w:pPrChange w:id="450" w:author="USER" w:date="2022-11-23T19:33:00Z">
                <w:pPr>
                  <w:widowControl w:val="0"/>
                  <w:spacing w:line="240" w:lineRule="auto"/>
                </w:pPr>
              </w:pPrChange>
            </w:pPr>
          </w:p>
        </w:tc>
      </w:tr>
      <w:tr w:rsidR="001A578C" w:rsidRPr="00805A62" w14:paraId="1A3FB735" w14:textId="77777777">
        <w:tc>
          <w:tcPr>
            <w:tcW w:w="4093" w:type="dxa"/>
            <w:shd w:val="clear" w:color="auto" w:fill="auto"/>
            <w:tcMar>
              <w:top w:w="100" w:type="dxa"/>
              <w:left w:w="100" w:type="dxa"/>
              <w:bottom w:w="100" w:type="dxa"/>
              <w:right w:w="100" w:type="dxa"/>
            </w:tcMar>
          </w:tcPr>
          <w:p w14:paraId="7E6D1D66" w14:textId="77777777" w:rsidR="001A578C" w:rsidRPr="00805A62" w:rsidRDefault="00000000" w:rsidP="007A47B9">
            <w:pPr>
              <w:widowControl w:val="0"/>
              <w:spacing w:line="360" w:lineRule="auto"/>
              <w:rPr>
                <w:b/>
                <w:color w:val="000000"/>
              </w:rPr>
              <w:pPrChange w:id="451" w:author="USER" w:date="2022-11-23T19:33:00Z">
                <w:pPr>
                  <w:widowControl w:val="0"/>
                  <w:spacing w:line="240" w:lineRule="auto"/>
                </w:pPr>
              </w:pPrChange>
            </w:pPr>
            <w:r w:rsidRPr="00805A62">
              <w:rPr>
                <w:b/>
                <w:color w:val="000000"/>
              </w:rPr>
              <w:lastRenderedPageBreak/>
              <w:t>Código de la imagen</w:t>
            </w:r>
          </w:p>
        </w:tc>
        <w:tc>
          <w:tcPr>
            <w:tcW w:w="9319" w:type="dxa"/>
            <w:shd w:val="clear" w:color="auto" w:fill="auto"/>
            <w:tcMar>
              <w:top w:w="100" w:type="dxa"/>
              <w:left w:w="100" w:type="dxa"/>
              <w:bottom w:w="100" w:type="dxa"/>
              <w:right w:w="100" w:type="dxa"/>
            </w:tcMar>
          </w:tcPr>
          <w:p w14:paraId="3B0DC4B2" w14:textId="77777777" w:rsidR="001A578C" w:rsidRPr="00805A62" w:rsidRDefault="00000000" w:rsidP="007A47B9">
            <w:pPr>
              <w:widowControl w:val="0"/>
              <w:spacing w:line="360" w:lineRule="auto"/>
              <w:rPr>
                <w:b/>
                <w:color w:val="000000"/>
              </w:rPr>
              <w:pPrChange w:id="452" w:author="USER" w:date="2022-11-23T19:33:00Z">
                <w:pPr>
                  <w:widowControl w:val="0"/>
                  <w:spacing w:line="240" w:lineRule="auto"/>
                </w:pPr>
              </w:pPrChange>
            </w:pPr>
            <w:r w:rsidRPr="00805A62">
              <w:rPr>
                <w:b/>
                <w:color w:val="000000"/>
              </w:rPr>
              <w:t xml:space="preserve">Imagen: </w:t>
            </w:r>
            <w:r w:rsidRPr="00805A62">
              <w:rPr>
                <w:color w:val="000000"/>
              </w:rPr>
              <w:t>839317_i26</w:t>
            </w:r>
          </w:p>
        </w:tc>
      </w:tr>
    </w:tbl>
    <w:p w14:paraId="19643E3A" w14:textId="77777777" w:rsidR="001A578C" w:rsidRPr="00805A62" w:rsidRDefault="001A578C" w:rsidP="007A47B9">
      <w:pPr>
        <w:spacing w:line="360" w:lineRule="auto"/>
        <w:jc w:val="both"/>
        <w:rPr>
          <w:b/>
          <w:color w:val="000000"/>
        </w:rPr>
        <w:pPrChange w:id="453" w:author="USER" w:date="2022-11-23T19:33:00Z">
          <w:pPr>
            <w:jc w:val="both"/>
          </w:pPr>
        </w:pPrChange>
      </w:pPr>
    </w:p>
    <w:p w14:paraId="35B405F9" w14:textId="77777777" w:rsidR="001A578C" w:rsidRPr="00805A62" w:rsidRDefault="00000000" w:rsidP="007A47B9">
      <w:pPr>
        <w:spacing w:line="360" w:lineRule="auto"/>
        <w:jc w:val="both"/>
        <w:rPr>
          <w:b/>
          <w:color w:val="000000"/>
        </w:rPr>
        <w:pPrChange w:id="454" w:author="USER" w:date="2022-11-23T19:33:00Z">
          <w:pPr>
            <w:jc w:val="both"/>
          </w:pPr>
        </w:pPrChange>
      </w:pPr>
      <w:r w:rsidRPr="00805A62">
        <w:rPr>
          <w:b/>
          <w:color w:val="000000"/>
        </w:rPr>
        <w:t>Enfriamiento de tarjetas de circuito impreso</w:t>
      </w:r>
    </w:p>
    <w:tbl>
      <w:tblPr>
        <w:tblStyle w:val="Style13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376074C7" w14:textId="77777777">
        <w:trPr>
          <w:trHeight w:val="444"/>
        </w:trPr>
        <w:tc>
          <w:tcPr>
            <w:tcW w:w="13422" w:type="dxa"/>
            <w:shd w:val="clear" w:color="auto" w:fill="8DB3E2"/>
          </w:tcPr>
          <w:p w14:paraId="5655DF32" w14:textId="77777777" w:rsidR="001A578C" w:rsidRPr="00805A62" w:rsidRDefault="00000000" w:rsidP="007A47B9">
            <w:pPr>
              <w:pStyle w:val="Ttulo1"/>
              <w:spacing w:before="0" w:after="0" w:line="360" w:lineRule="auto"/>
              <w:jc w:val="center"/>
              <w:rPr>
                <w:sz w:val="22"/>
                <w:szCs w:val="22"/>
              </w:rPr>
              <w:pPrChange w:id="455" w:author="USER" w:date="2022-11-23T19:33:00Z">
                <w:pPr>
                  <w:pStyle w:val="Ttulo1"/>
                  <w:spacing w:before="0" w:after="0"/>
                  <w:jc w:val="center"/>
                </w:pPr>
              </w:pPrChange>
            </w:pPr>
            <w:r w:rsidRPr="00805A62">
              <w:rPr>
                <w:sz w:val="22"/>
                <w:szCs w:val="22"/>
              </w:rPr>
              <w:lastRenderedPageBreak/>
              <w:t>Cuadro de texto</w:t>
            </w:r>
          </w:p>
        </w:tc>
      </w:tr>
      <w:tr w:rsidR="001A578C" w:rsidRPr="00805A62" w14:paraId="278310C7" w14:textId="77777777">
        <w:tc>
          <w:tcPr>
            <w:tcW w:w="13422" w:type="dxa"/>
          </w:tcPr>
          <w:p w14:paraId="0A6CDA8D" w14:textId="61EDE080" w:rsidR="001A578C" w:rsidRPr="00805A62" w:rsidRDefault="00000000" w:rsidP="007A47B9">
            <w:pPr>
              <w:spacing w:line="360" w:lineRule="auto"/>
              <w:rPr>
                <w:color w:val="000000"/>
              </w:rPr>
              <w:pPrChange w:id="456" w:author="USER" w:date="2022-11-23T19:33:00Z">
                <w:pPr/>
              </w:pPrChange>
            </w:pPr>
            <w:r w:rsidRPr="00805A62">
              <w:rPr>
                <w:color w:val="000000"/>
              </w:rPr>
              <w:t>Según (</w:t>
            </w:r>
            <w:r w:rsidRPr="00805A62">
              <w:rPr>
                <w:color w:val="000000"/>
                <w:lang w:val="es-CO"/>
              </w:rPr>
              <w:t>Olmos</w:t>
            </w:r>
            <w:r w:rsidRPr="00805A62">
              <w:rPr>
                <w:color w:val="000000"/>
              </w:rPr>
              <w:t>, 2005)</w:t>
            </w:r>
            <w:ins w:id="457" w:author="USER" w:date="2022-11-23T19:22:00Z">
              <w:r w:rsidR="00B36A2F">
                <w:rPr>
                  <w:lang w:val="es-CO"/>
                </w:rPr>
                <w:t>:</w:t>
              </w:r>
            </w:ins>
            <w:del w:id="458" w:author="USER" w:date="2022-11-23T19:22:00Z">
              <w:r w:rsidRPr="00805A62" w:rsidDel="00B36A2F">
                <w:rPr>
                  <w:lang w:val="es-CO"/>
                </w:rPr>
                <w:delText xml:space="preserve">, </w:delText>
              </w:r>
            </w:del>
            <w:r w:rsidRPr="00805A62">
              <w:rPr>
                <w:color w:val="000000"/>
              </w:rPr>
              <w:t xml:space="preserve"> “En la etapa de enfriamiento el proceso debe ser lento para evitar cambios abruptos en la pasta de soldadura ya que si la misma está líquida puede causar una estructura granulada que conlleva a tener puntos débiles en el montaje. La tasa de enfriamiento requiere ser controlada entre 1 y 2 grados centígrados por segundo.”</w:t>
            </w:r>
          </w:p>
          <w:p w14:paraId="2E86905F" w14:textId="77777777" w:rsidR="001A578C" w:rsidRPr="00805A62" w:rsidRDefault="001A578C" w:rsidP="007A47B9">
            <w:pPr>
              <w:spacing w:line="360" w:lineRule="auto"/>
              <w:rPr>
                <w:color w:val="000000"/>
              </w:rPr>
              <w:pPrChange w:id="459" w:author="USER" w:date="2022-11-23T19:33:00Z">
                <w:pPr/>
              </w:pPrChange>
            </w:pPr>
          </w:p>
          <w:p w14:paraId="7B5D6872" w14:textId="77777777" w:rsidR="001A578C" w:rsidRPr="00B36A2F" w:rsidRDefault="00000000" w:rsidP="007A47B9">
            <w:pPr>
              <w:spacing w:line="360" w:lineRule="auto"/>
              <w:rPr>
                <w:iCs/>
              </w:rPr>
              <w:pPrChange w:id="460" w:author="USER" w:date="2022-11-23T19:33:00Z">
                <w:pPr/>
              </w:pPrChange>
            </w:pPr>
            <w:r w:rsidRPr="00B36A2F">
              <w:rPr>
                <w:b/>
                <w:iCs/>
                <w:color w:val="000000"/>
                <w:rPrChange w:id="461" w:author="USER" w:date="2022-11-23T19:24:00Z">
                  <w:rPr>
                    <w:b/>
                    <w:i/>
                    <w:color w:val="000000"/>
                  </w:rPr>
                </w:rPrChange>
              </w:rPr>
              <w:t>Conducción y convección</w:t>
            </w:r>
          </w:p>
          <w:p w14:paraId="40E90A68" w14:textId="77777777" w:rsidR="00B36A2F" w:rsidRDefault="00000000" w:rsidP="007A47B9">
            <w:pPr>
              <w:spacing w:line="360" w:lineRule="auto"/>
              <w:jc w:val="both"/>
              <w:rPr>
                <w:ins w:id="462" w:author="USER" w:date="2022-11-23T19:23:00Z"/>
                <w:lang w:val="es-CO"/>
              </w:rPr>
              <w:pPrChange w:id="463" w:author="USER" w:date="2022-11-23T19:33:00Z">
                <w:pPr>
                  <w:jc w:val="both"/>
                </w:pPr>
              </w:pPrChange>
            </w:pPr>
            <w:r w:rsidRPr="00805A62">
              <w:rPr>
                <w:color w:val="000000"/>
              </w:rPr>
              <w:t xml:space="preserve">Para la empresa Proto </w:t>
            </w:r>
            <w:proofErr w:type="spellStart"/>
            <w:r w:rsidRPr="00805A62">
              <w:rPr>
                <w:color w:val="000000"/>
              </w:rPr>
              <w:t>Electronics</w:t>
            </w:r>
            <w:proofErr w:type="spellEnd"/>
            <w:r w:rsidRPr="00805A62">
              <w:rPr>
                <w:color w:val="000000"/>
                <w:lang w:val="es-CO"/>
              </w:rPr>
              <w:t>,</w:t>
            </w:r>
            <w:r w:rsidRPr="00805A62">
              <w:rPr>
                <w:color w:val="000000"/>
              </w:rPr>
              <w:t xml:space="preserve"> (Proto-Electronics.Com, 2019)</w:t>
            </w:r>
            <w:ins w:id="464" w:author="USER" w:date="2022-11-23T19:23:00Z">
              <w:r w:rsidR="00B36A2F">
                <w:rPr>
                  <w:lang w:val="es-CO"/>
                </w:rPr>
                <w:t>:</w:t>
              </w:r>
            </w:ins>
            <w:del w:id="465" w:author="USER" w:date="2022-11-23T19:23:00Z">
              <w:r w:rsidRPr="00805A62" w:rsidDel="00B36A2F">
                <w:rPr>
                  <w:lang w:val="es-CO"/>
                </w:rPr>
                <w:delText>,</w:delText>
              </w:r>
            </w:del>
          </w:p>
          <w:p w14:paraId="6B0F608B" w14:textId="71A77965" w:rsidR="00B36A2F" w:rsidRDefault="00000000" w:rsidP="007A47B9">
            <w:pPr>
              <w:spacing w:line="360" w:lineRule="auto"/>
              <w:ind w:left="1156"/>
              <w:jc w:val="both"/>
              <w:rPr>
                <w:ins w:id="466" w:author="USER" w:date="2022-11-23T19:23:00Z"/>
                <w:color w:val="000000"/>
              </w:rPr>
              <w:pPrChange w:id="467" w:author="USER" w:date="2022-11-23T19:33:00Z">
                <w:pPr>
                  <w:ind w:left="1156"/>
                  <w:jc w:val="both"/>
                </w:pPr>
              </w:pPrChange>
            </w:pPr>
            <w:r w:rsidRPr="00805A62">
              <w:rPr>
                <w:lang w:val="es-CO"/>
              </w:rPr>
              <w:t xml:space="preserve"> </w:t>
            </w:r>
            <w:r w:rsidRPr="00805A62">
              <w:rPr>
                <w:color w:val="000000"/>
              </w:rPr>
              <w:t xml:space="preserve">“Una elevada temperatura de la PCB puede gestionarse extrayendo el calor producido y transfiriéndolo a otras zonas de la misma. Si el componente caliente está montado en la parte superior del PCB y tiene una superficie lo suficientemente amplia, puede instalarse un disipador térmico que extraiga el calor primero por conducción y luego por convección”. </w:t>
            </w:r>
          </w:p>
          <w:p w14:paraId="51B7E1B6" w14:textId="77777777" w:rsidR="00B36A2F" w:rsidRDefault="00B36A2F" w:rsidP="007A47B9">
            <w:pPr>
              <w:spacing w:line="360" w:lineRule="auto"/>
              <w:jc w:val="both"/>
              <w:rPr>
                <w:ins w:id="468" w:author="USER" w:date="2022-11-23T19:23:00Z"/>
                <w:color w:val="000000"/>
              </w:rPr>
              <w:pPrChange w:id="469" w:author="USER" w:date="2022-11-23T19:33:00Z">
                <w:pPr>
                  <w:jc w:val="both"/>
                </w:pPr>
              </w:pPrChange>
            </w:pPr>
          </w:p>
          <w:p w14:paraId="497CD8BF" w14:textId="05420B4B" w:rsidR="001A578C" w:rsidRPr="00805A62" w:rsidRDefault="00000000" w:rsidP="007A47B9">
            <w:pPr>
              <w:spacing w:line="360" w:lineRule="auto"/>
              <w:jc w:val="both"/>
              <w:pPrChange w:id="470" w:author="USER" w:date="2022-11-23T19:33:00Z">
                <w:pPr>
                  <w:jc w:val="both"/>
                </w:pPr>
              </w:pPrChange>
            </w:pPr>
            <w:r w:rsidRPr="00805A62">
              <w:rPr>
                <w:color w:val="000000"/>
              </w:rPr>
              <w:t>Esta técnica es usada con regularidad por los diseñadores y consiste en insertar una gran cantidad de vías térmicas en la PCB para transferir el calor desde el componente caliente hasta una capa de cobre situada en la parte superior desde donde puede transferirse posteriormente a un disipador térmico adecuado.</w:t>
            </w:r>
          </w:p>
        </w:tc>
      </w:tr>
    </w:tbl>
    <w:p w14:paraId="6A277649" w14:textId="77777777" w:rsidR="001A578C" w:rsidRPr="00805A62" w:rsidRDefault="001A578C" w:rsidP="007A47B9">
      <w:pPr>
        <w:spacing w:line="360" w:lineRule="auto"/>
        <w:jc w:val="both"/>
        <w:rPr>
          <w:b/>
          <w:color w:val="000000"/>
        </w:rPr>
        <w:pPrChange w:id="471" w:author="USER" w:date="2022-11-23T19:33:00Z">
          <w:pPr>
            <w:jc w:val="both"/>
          </w:pPr>
        </w:pPrChange>
      </w:pPr>
    </w:p>
    <w:p w14:paraId="06F1C01D" w14:textId="77777777" w:rsidR="001A578C" w:rsidRPr="00805A62" w:rsidRDefault="00000000" w:rsidP="007A47B9">
      <w:pPr>
        <w:spacing w:line="360" w:lineRule="auto"/>
        <w:jc w:val="both"/>
        <w:rPr>
          <w:b/>
          <w:color w:val="7F7F7F"/>
        </w:rPr>
        <w:pPrChange w:id="472" w:author="USER" w:date="2022-11-23T19:33:00Z">
          <w:pPr>
            <w:jc w:val="both"/>
          </w:pPr>
        </w:pPrChange>
      </w:pPr>
      <w:r w:rsidRPr="00805A62">
        <w:rPr>
          <w:b/>
          <w:color w:val="000000"/>
        </w:rPr>
        <w:t>Condensación e inmersión</w:t>
      </w:r>
    </w:p>
    <w:tbl>
      <w:tblPr>
        <w:tblStyle w:val="Style13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28B2C873" w14:textId="77777777">
        <w:trPr>
          <w:trHeight w:val="444"/>
        </w:trPr>
        <w:tc>
          <w:tcPr>
            <w:tcW w:w="13422" w:type="dxa"/>
            <w:shd w:val="clear" w:color="auto" w:fill="8DB3E2"/>
          </w:tcPr>
          <w:p w14:paraId="0363DA1A" w14:textId="77777777" w:rsidR="001A578C" w:rsidRPr="00805A62" w:rsidRDefault="00000000" w:rsidP="007A47B9">
            <w:pPr>
              <w:pStyle w:val="Ttulo1"/>
              <w:spacing w:before="0" w:after="0" w:line="360" w:lineRule="auto"/>
              <w:jc w:val="center"/>
              <w:rPr>
                <w:sz w:val="22"/>
                <w:szCs w:val="22"/>
              </w:rPr>
              <w:pPrChange w:id="473" w:author="USER" w:date="2022-11-23T19:33:00Z">
                <w:pPr>
                  <w:pStyle w:val="Ttulo1"/>
                  <w:spacing w:before="0" w:after="0"/>
                  <w:jc w:val="center"/>
                </w:pPr>
              </w:pPrChange>
            </w:pPr>
            <w:r w:rsidRPr="00805A62">
              <w:rPr>
                <w:sz w:val="22"/>
                <w:szCs w:val="22"/>
              </w:rPr>
              <w:t>Cuadro de texto</w:t>
            </w:r>
          </w:p>
        </w:tc>
      </w:tr>
      <w:tr w:rsidR="001A578C" w:rsidRPr="00805A62" w14:paraId="0BB62E60" w14:textId="77777777">
        <w:tc>
          <w:tcPr>
            <w:tcW w:w="13422" w:type="dxa"/>
          </w:tcPr>
          <w:p w14:paraId="551116F1" w14:textId="77777777" w:rsidR="00B36A2F" w:rsidRDefault="00000000" w:rsidP="007A47B9">
            <w:pPr>
              <w:spacing w:line="360" w:lineRule="auto"/>
              <w:jc w:val="both"/>
              <w:rPr>
                <w:ins w:id="474" w:author="USER" w:date="2022-11-23T19:24:00Z"/>
                <w:color w:val="000000"/>
              </w:rPr>
              <w:pPrChange w:id="475" w:author="USER" w:date="2022-11-23T19:33:00Z">
                <w:pPr>
                  <w:jc w:val="both"/>
                </w:pPr>
              </w:pPrChange>
            </w:pPr>
            <w:r w:rsidRPr="00805A62">
              <w:rPr>
                <w:color w:val="000000"/>
              </w:rPr>
              <w:t xml:space="preserve">D. </w:t>
            </w:r>
            <w:proofErr w:type="spellStart"/>
            <w:r w:rsidRPr="00805A62">
              <w:rPr>
                <w:color w:val="000000"/>
              </w:rPr>
              <w:t>Gudeczauskas</w:t>
            </w:r>
            <w:proofErr w:type="spellEnd"/>
            <w:r w:rsidRPr="00805A62">
              <w:rPr>
                <w:color w:val="000000"/>
              </w:rPr>
              <w:t xml:space="preserve">, G. </w:t>
            </w:r>
            <w:proofErr w:type="spellStart"/>
            <w:r w:rsidRPr="00805A62">
              <w:rPr>
                <w:color w:val="000000"/>
              </w:rPr>
              <w:t>Milad</w:t>
            </w:r>
            <w:proofErr w:type="spellEnd"/>
            <w:r w:rsidRPr="00805A62">
              <w:rPr>
                <w:color w:val="000000"/>
              </w:rPr>
              <w:t>, (1997</w:t>
            </w:r>
            <w:r w:rsidRPr="00805A62">
              <w:rPr>
                <w:color w:val="000000"/>
                <w:highlight w:val="cyan"/>
              </w:rPr>
              <w:t>)</w:t>
            </w:r>
            <w:r w:rsidRPr="00805A62">
              <w:rPr>
                <w:color w:val="000000"/>
              </w:rPr>
              <w:t xml:space="preserve"> nos dice que</w:t>
            </w:r>
            <w:ins w:id="476" w:author="USER" w:date="2022-11-23T19:24:00Z">
              <w:r w:rsidR="00B36A2F">
                <w:rPr>
                  <w:color w:val="000000"/>
                </w:rPr>
                <w:t>:</w:t>
              </w:r>
            </w:ins>
          </w:p>
          <w:p w14:paraId="6DC0B5AC" w14:textId="1C67CC30" w:rsidR="001A578C" w:rsidRPr="00805A62" w:rsidRDefault="00000000" w:rsidP="007A47B9">
            <w:pPr>
              <w:spacing w:line="360" w:lineRule="auto"/>
              <w:ind w:left="1156"/>
              <w:jc w:val="both"/>
              <w:pPrChange w:id="477" w:author="USER" w:date="2022-11-23T19:33:00Z">
                <w:pPr>
                  <w:jc w:val="both"/>
                </w:pPr>
              </w:pPrChange>
            </w:pPr>
            <w:r w:rsidRPr="00805A62">
              <w:rPr>
                <w:color w:val="000000"/>
              </w:rPr>
              <w:t xml:space="preserve"> </w:t>
            </w:r>
            <w:ins w:id="478" w:author="USER" w:date="2022-11-23T19:24:00Z">
              <w:r w:rsidR="00B36A2F">
                <w:rPr>
                  <w:color w:val="000000"/>
                </w:rPr>
                <w:t>“</w:t>
              </w:r>
            </w:ins>
            <w:del w:id="479" w:author="USER" w:date="2022-11-23T19:24:00Z">
              <w:r w:rsidRPr="00805A62" w:rsidDel="00B36A2F">
                <w:rPr>
                  <w:color w:val="000000"/>
                </w:rPr>
                <w:delText>”</w:delText>
              </w:r>
            </w:del>
            <w:r w:rsidRPr="00805A62">
              <w:rPr>
                <w:color w:val="000000"/>
              </w:rPr>
              <w:t>los métodos de revestimiento o de acabado de la superficie más utilizados para proteger las PCB son la plata de inmersión (</w:t>
            </w:r>
            <w:proofErr w:type="spellStart"/>
            <w:r w:rsidRPr="00805A62">
              <w:rPr>
                <w:color w:val="000000"/>
              </w:rPr>
              <w:t>IAg</w:t>
            </w:r>
            <w:proofErr w:type="spellEnd"/>
            <w:r w:rsidRPr="00805A62">
              <w:rPr>
                <w:color w:val="000000"/>
              </w:rPr>
              <w:t>), estaño de inmersión (</w:t>
            </w:r>
            <w:proofErr w:type="spellStart"/>
            <w:r w:rsidRPr="00805A62">
              <w:rPr>
                <w:color w:val="000000"/>
              </w:rPr>
              <w:t>ISn</w:t>
            </w:r>
            <w:proofErr w:type="spellEnd"/>
            <w:r w:rsidRPr="00805A62">
              <w:rPr>
                <w:color w:val="000000"/>
              </w:rPr>
              <w:t xml:space="preserve">), revestimiento de oro de inmersión de níquel no electrolítico (ENIG) y oro de inmersión de </w:t>
            </w:r>
            <w:r w:rsidRPr="00805A62">
              <w:rPr>
                <w:color w:val="000000"/>
              </w:rPr>
              <w:lastRenderedPageBreak/>
              <w:t>paladio no electrolítico de níquel no electrolítico (ENEPIG). Estos métodos mejoran el rendimiento y la confiabilidad del cobre, ya que protegen los componentes de la corrosión y la oxidación superficial de esta sustancia”.</w:t>
            </w:r>
          </w:p>
          <w:p w14:paraId="33E13B85" w14:textId="77777777" w:rsidR="001A578C" w:rsidRPr="00805A62" w:rsidRDefault="001A578C" w:rsidP="007A47B9">
            <w:pPr>
              <w:spacing w:line="360" w:lineRule="auto"/>
              <w:jc w:val="both"/>
              <w:rPr>
                <w:color w:val="000000"/>
              </w:rPr>
              <w:pPrChange w:id="480" w:author="USER" w:date="2022-11-23T19:33:00Z">
                <w:pPr>
                  <w:jc w:val="both"/>
                </w:pPr>
              </w:pPrChange>
            </w:pPr>
          </w:p>
          <w:p w14:paraId="62B52A31" w14:textId="77777777" w:rsidR="001A578C" w:rsidRPr="00805A62" w:rsidRDefault="00000000" w:rsidP="007A47B9">
            <w:pPr>
              <w:spacing w:line="360" w:lineRule="auto"/>
              <w:jc w:val="center"/>
              <w:pPrChange w:id="481" w:author="USER" w:date="2022-11-23T19:33:00Z">
                <w:pPr>
                  <w:jc w:val="center"/>
                </w:pPr>
              </w:pPrChange>
            </w:pPr>
            <w:sdt>
              <w:sdtPr>
                <w:tag w:val="goog_rdk_39"/>
                <w:id w:val="-1890252881"/>
              </w:sdtPr>
              <w:sdtContent>
                <w:commentRangeStart w:id="482"/>
              </w:sdtContent>
            </w:sdt>
            <w:r w:rsidRPr="00805A62">
              <w:rPr>
                <w:noProof/>
              </w:rPr>
              <w:drawing>
                <wp:inline distT="0" distB="0" distL="0" distR="0" wp14:anchorId="43DC21E4" wp14:editId="6F0D0A6E">
                  <wp:extent cx="3091815" cy="2164080"/>
                  <wp:effectExtent l="0" t="0" r="0" b="0"/>
                  <wp:docPr id="2137554781" name="image5.png"/>
                  <wp:cNvGraphicFramePr/>
                  <a:graphic xmlns:a="http://schemas.openxmlformats.org/drawingml/2006/main">
                    <a:graphicData uri="http://schemas.openxmlformats.org/drawingml/2006/picture">
                      <pic:pic xmlns:pic="http://schemas.openxmlformats.org/drawingml/2006/picture">
                        <pic:nvPicPr>
                          <pic:cNvPr id="2137554781" name="image5.png"/>
                          <pic:cNvPicPr preferRelativeResize="0"/>
                        </pic:nvPicPr>
                        <pic:blipFill>
                          <a:blip r:embed="rId53"/>
                          <a:srcRect/>
                          <a:stretch>
                            <a:fillRect/>
                          </a:stretch>
                        </pic:blipFill>
                        <pic:spPr>
                          <a:xfrm>
                            <a:off x="0" y="0"/>
                            <a:ext cx="3092223" cy="2164556"/>
                          </a:xfrm>
                          <a:prstGeom prst="rect">
                            <a:avLst/>
                          </a:prstGeom>
                        </pic:spPr>
                      </pic:pic>
                    </a:graphicData>
                  </a:graphic>
                </wp:inline>
              </w:drawing>
            </w:r>
            <w:commentRangeEnd w:id="482"/>
            <w:r w:rsidRPr="00805A62">
              <w:commentReference w:id="482"/>
            </w:r>
          </w:p>
          <w:p w14:paraId="0917D433" w14:textId="77777777" w:rsidR="001A578C" w:rsidRPr="00805A62" w:rsidRDefault="001A578C" w:rsidP="007A47B9">
            <w:pPr>
              <w:spacing w:line="360" w:lineRule="auto"/>
              <w:jc w:val="both"/>
              <w:rPr>
                <w:color w:val="000000"/>
              </w:rPr>
              <w:pPrChange w:id="483" w:author="USER" w:date="2022-11-23T19:33:00Z">
                <w:pPr>
                  <w:jc w:val="both"/>
                </w:pPr>
              </w:pPrChange>
            </w:pPr>
          </w:p>
          <w:p w14:paraId="72345C4D" w14:textId="21C6CFDF" w:rsidR="001A578C" w:rsidRPr="00805A62" w:rsidRDefault="00000000" w:rsidP="007A47B9">
            <w:pPr>
              <w:spacing w:line="360" w:lineRule="auto"/>
              <w:jc w:val="both"/>
              <w:pPrChange w:id="484" w:author="USER" w:date="2022-11-23T19:33:00Z">
                <w:pPr>
                  <w:jc w:val="both"/>
                </w:pPr>
              </w:pPrChange>
            </w:pPr>
            <w:proofErr w:type="gramStart"/>
            <w:r w:rsidRPr="00805A62">
              <w:rPr>
                <w:color w:val="000000"/>
              </w:rPr>
              <w:t>Asimismo</w:t>
            </w:r>
            <w:proofErr w:type="gramEnd"/>
            <w:r w:rsidRPr="00805A62">
              <w:rPr>
                <w:color w:val="000000"/>
              </w:rPr>
              <w:t xml:space="preserve"> es indispensable conocer los componentes de la soldadura, ya que existen regulaciones internacionales que establecen su correcta utilización. En el simposio internacional sobre microelectrónica</w:t>
            </w:r>
            <w:r w:rsidRPr="00805A62">
              <w:rPr>
                <w:color w:val="000000"/>
                <w:lang w:val="es-CO"/>
              </w:rPr>
              <w:t>,</w:t>
            </w:r>
            <w:r w:rsidRPr="00805A62">
              <w:rPr>
                <w:color w:val="000000"/>
              </w:rPr>
              <w:t xml:space="preserve"> (</w:t>
            </w:r>
            <w:r w:rsidRPr="00805A62">
              <w:rPr>
                <w:color w:val="000000"/>
                <w:lang w:val="es-CO"/>
              </w:rPr>
              <w:t>Tdgk2005, 2008</w:t>
            </w:r>
            <w:r w:rsidRPr="00805A62">
              <w:rPr>
                <w:color w:val="000000"/>
              </w:rPr>
              <w:t>) se destacó que “ahora se utilizan nuevos compuestos de soldadura para lograr el cumplimiento de la directiva RoHS en la UE que restringe el uso de plomo. Uno de estos compuestos sin plomo es el SN100CL, que contiene 99,3% de estaño, 0,7% de cobre, 0,05% de níquel y un valor nominal de 60 ppm de germanio”.</w:t>
            </w:r>
          </w:p>
        </w:tc>
      </w:tr>
    </w:tbl>
    <w:p w14:paraId="671DD02C" w14:textId="77777777" w:rsidR="001A578C" w:rsidRPr="00805A62" w:rsidRDefault="001A578C" w:rsidP="007A47B9">
      <w:pPr>
        <w:spacing w:line="360" w:lineRule="auto"/>
        <w:jc w:val="both"/>
        <w:rPr>
          <w:b/>
          <w:color w:val="7F7F7F"/>
        </w:rPr>
        <w:pPrChange w:id="485" w:author="USER" w:date="2022-11-23T19:33:00Z">
          <w:pPr>
            <w:jc w:val="both"/>
          </w:pPr>
        </w:pPrChange>
      </w:pPr>
    </w:p>
    <w:p w14:paraId="7DC803C5" w14:textId="77777777" w:rsidR="001A578C" w:rsidRPr="00805A62" w:rsidRDefault="00000000" w:rsidP="007A47B9">
      <w:pPr>
        <w:spacing w:line="360" w:lineRule="auto"/>
        <w:jc w:val="both"/>
        <w:rPr>
          <w:b/>
          <w:color w:val="7F7F7F"/>
        </w:rPr>
        <w:pPrChange w:id="486" w:author="USER" w:date="2022-11-23T19:33:00Z">
          <w:pPr>
            <w:jc w:val="both"/>
          </w:pPr>
        </w:pPrChange>
      </w:pPr>
      <w:r w:rsidRPr="00805A62">
        <w:rPr>
          <w:b/>
          <w:color w:val="000000"/>
        </w:rPr>
        <w:t>Instrumentos de medición térmica</w:t>
      </w:r>
    </w:p>
    <w:tbl>
      <w:tblPr>
        <w:tblStyle w:val="Style13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6FCA83B2" w14:textId="77777777">
        <w:trPr>
          <w:trHeight w:val="444"/>
        </w:trPr>
        <w:tc>
          <w:tcPr>
            <w:tcW w:w="13422" w:type="dxa"/>
            <w:shd w:val="clear" w:color="auto" w:fill="8DB3E2"/>
          </w:tcPr>
          <w:p w14:paraId="7D4589F5" w14:textId="77777777" w:rsidR="001A578C" w:rsidRPr="00805A62" w:rsidRDefault="00000000" w:rsidP="007A47B9">
            <w:pPr>
              <w:pStyle w:val="Ttulo1"/>
              <w:spacing w:before="0" w:after="0" w:line="360" w:lineRule="auto"/>
              <w:jc w:val="center"/>
              <w:rPr>
                <w:sz w:val="22"/>
                <w:szCs w:val="22"/>
              </w:rPr>
              <w:pPrChange w:id="487" w:author="USER" w:date="2022-11-23T19:33:00Z">
                <w:pPr>
                  <w:pStyle w:val="Ttulo1"/>
                  <w:spacing w:before="0" w:after="0"/>
                  <w:jc w:val="center"/>
                </w:pPr>
              </w:pPrChange>
            </w:pPr>
            <w:r w:rsidRPr="00805A62">
              <w:rPr>
                <w:sz w:val="22"/>
                <w:szCs w:val="22"/>
              </w:rPr>
              <w:lastRenderedPageBreak/>
              <w:t>Cuadro de texto</w:t>
            </w:r>
          </w:p>
        </w:tc>
      </w:tr>
      <w:tr w:rsidR="001A578C" w:rsidRPr="00805A62" w14:paraId="3A665F9B" w14:textId="77777777">
        <w:tc>
          <w:tcPr>
            <w:tcW w:w="13422" w:type="dxa"/>
          </w:tcPr>
          <w:p w14:paraId="472B4211" w14:textId="10D8533B" w:rsidR="001A578C" w:rsidRPr="00805A62" w:rsidRDefault="00000000" w:rsidP="007A47B9">
            <w:pPr>
              <w:spacing w:line="360" w:lineRule="auto"/>
              <w:rPr>
                <w:color w:val="000000"/>
              </w:rPr>
              <w:pPrChange w:id="488" w:author="USER" w:date="2022-11-23T19:33:00Z">
                <w:pPr/>
              </w:pPrChange>
            </w:pPr>
            <w:r w:rsidRPr="00805A62">
              <w:rPr>
                <w:color w:val="000000"/>
              </w:rPr>
              <w:t>Se han desarrollado métodos para identificar y medir los puntos conflictivos en las placas de circuitos impresos. Los métodos principales de medida del calor se dividen en dos grupos: con y sin contacto. La medición con contacto requiere el uso de sondas o el montaje de termopares. Las propias sondas pueden afectar la lectura de la temperatura, ya que a menudo tienen una masa térmica mayor que los componentes que comprueban, por lo que la lectura es inexacta. Cuando se utilizan sondas para comprobar componentes con una masa térmica reducida, contribuyen a disipar el calor</w:t>
            </w:r>
            <w:r w:rsidR="00E450A0" w:rsidRPr="00805A62">
              <w:rPr>
                <w:color w:val="000000"/>
              </w:rPr>
              <w:t>,</w:t>
            </w:r>
            <w:r w:rsidRPr="00805A62">
              <w:rPr>
                <w:color w:val="000000"/>
              </w:rPr>
              <w:t xml:space="preserve"> (Proto-Electronics.Com, 2019)</w:t>
            </w:r>
          </w:p>
          <w:p w14:paraId="49F2AEAC" w14:textId="77777777" w:rsidR="001A578C" w:rsidRPr="00805A62" w:rsidRDefault="001A578C" w:rsidP="007A47B9">
            <w:pPr>
              <w:spacing w:line="360" w:lineRule="auto"/>
              <w:rPr>
                <w:b/>
                <w:color w:val="000000"/>
              </w:rPr>
              <w:pPrChange w:id="489" w:author="USER" w:date="2022-11-23T19:33:00Z">
                <w:pPr/>
              </w:pPrChange>
            </w:pPr>
          </w:p>
          <w:p w14:paraId="7E23E3F5" w14:textId="77777777" w:rsidR="001A578C" w:rsidRPr="00805A62" w:rsidRDefault="00000000" w:rsidP="007A47B9">
            <w:pPr>
              <w:spacing w:line="360" w:lineRule="auto"/>
              <w:rPr>
                <w:b/>
                <w:color w:val="000000"/>
              </w:rPr>
              <w:pPrChange w:id="490" w:author="USER" w:date="2022-11-23T19:33:00Z">
                <w:pPr/>
              </w:pPrChange>
            </w:pPr>
            <w:r w:rsidRPr="00805A62">
              <w:rPr>
                <w:b/>
                <w:color w:val="000000"/>
              </w:rPr>
              <w:t>Figura 3</w:t>
            </w:r>
          </w:p>
          <w:p w14:paraId="41ED2849" w14:textId="77777777" w:rsidR="001A578C" w:rsidRPr="00805A62" w:rsidRDefault="00000000" w:rsidP="007A47B9">
            <w:pPr>
              <w:spacing w:line="360" w:lineRule="auto"/>
              <w:pPrChange w:id="491" w:author="USER" w:date="2022-11-23T19:33:00Z">
                <w:pPr/>
              </w:pPrChange>
            </w:pPr>
            <w:r w:rsidRPr="00805A62">
              <w:rPr>
                <w:i/>
                <w:color w:val="000000"/>
              </w:rPr>
              <w:t>Las mediciones de las temperaturas de funcionamiento y las simulaciones térmicas</w:t>
            </w:r>
          </w:p>
          <w:p w14:paraId="422F6325" w14:textId="77777777" w:rsidR="001A578C" w:rsidRPr="00805A62" w:rsidRDefault="00000000" w:rsidP="007A47B9">
            <w:pPr>
              <w:spacing w:line="360" w:lineRule="auto"/>
              <w:jc w:val="center"/>
              <w:rPr>
                <w:color w:val="000000"/>
              </w:rPr>
              <w:pPrChange w:id="492" w:author="USER" w:date="2022-11-23T19:33:00Z">
                <w:pPr>
                  <w:jc w:val="center"/>
                </w:pPr>
              </w:pPrChange>
            </w:pPr>
            <w:r w:rsidRPr="00805A62">
              <w:rPr>
                <w:noProof/>
                <w:color w:val="000000"/>
              </w:rPr>
              <w:lastRenderedPageBreak/>
              <w:drawing>
                <wp:inline distT="0" distB="0" distL="0" distR="0" wp14:anchorId="62561FA9" wp14:editId="1D09806C">
                  <wp:extent cx="5800725" cy="3419475"/>
                  <wp:effectExtent l="0" t="0" r="0" b="0"/>
                  <wp:docPr id="2137554782" name="image6.png"/>
                  <wp:cNvGraphicFramePr/>
                  <a:graphic xmlns:a="http://schemas.openxmlformats.org/drawingml/2006/main">
                    <a:graphicData uri="http://schemas.openxmlformats.org/drawingml/2006/picture">
                      <pic:pic xmlns:pic="http://schemas.openxmlformats.org/drawingml/2006/picture">
                        <pic:nvPicPr>
                          <pic:cNvPr id="2137554782" name="image6.png"/>
                          <pic:cNvPicPr preferRelativeResize="0"/>
                        </pic:nvPicPr>
                        <pic:blipFill>
                          <a:blip r:embed="rId54"/>
                          <a:srcRect/>
                          <a:stretch>
                            <a:fillRect/>
                          </a:stretch>
                        </pic:blipFill>
                        <pic:spPr>
                          <a:xfrm>
                            <a:off x="0" y="0"/>
                            <a:ext cx="5800725" cy="3419475"/>
                          </a:xfrm>
                          <a:prstGeom prst="rect">
                            <a:avLst/>
                          </a:prstGeom>
                        </pic:spPr>
                      </pic:pic>
                    </a:graphicData>
                  </a:graphic>
                </wp:inline>
              </w:drawing>
            </w:r>
          </w:p>
          <w:p w14:paraId="2EFB4820" w14:textId="53CBBE61" w:rsidR="001A578C" w:rsidRPr="00805A62" w:rsidRDefault="00000000" w:rsidP="007A47B9">
            <w:pPr>
              <w:spacing w:line="360" w:lineRule="auto"/>
              <w:rPr>
                <w:color w:val="000000"/>
              </w:rPr>
              <w:pPrChange w:id="493" w:author="USER" w:date="2022-11-23T19:33:00Z">
                <w:pPr/>
              </w:pPrChange>
            </w:pPr>
            <w:r w:rsidRPr="00805A62">
              <w:rPr>
                <w:b/>
                <w:i/>
                <w:iCs/>
                <w:color w:val="000000"/>
              </w:rPr>
              <w:t>Nota</w:t>
            </w:r>
            <w:r w:rsidRPr="00805A62">
              <w:rPr>
                <w:i/>
                <w:iCs/>
                <w:color w:val="000000"/>
              </w:rPr>
              <w:t>:</w:t>
            </w:r>
            <w:r w:rsidRPr="00805A62">
              <w:rPr>
                <w:color w:val="000000"/>
              </w:rPr>
              <w:t xml:space="preserve"> Adaptado de </w:t>
            </w:r>
            <w:r w:rsidRPr="00805A62">
              <w:rPr>
                <w:i/>
                <w:iCs/>
                <w:color w:val="000000"/>
              </w:rPr>
              <w:t>Distribución de calor en PCB</w:t>
            </w:r>
            <w:r w:rsidRPr="00805A62">
              <w:rPr>
                <w:i/>
                <w:iCs/>
                <w:color w:val="000000"/>
                <w:lang w:val="es-CO"/>
              </w:rPr>
              <w:t>: uso de imágenes termográficas para obtener resultados más precisos</w:t>
            </w:r>
            <w:r w:rsidRPr="00805A62">
              <w:rPr>
                <w:color w:val="000000"/>
                <w:lang w:val="es-CO"/>
              </w:rPr>
              <w:t xml:space="preserve">, </w:t>
            </w:r>
            <w:proofErr w:type="spellStart"/>
            <w:r w:rsidRPr="00805A62">
              <w:rPr>
                <w:color w:val="000000"/>
                <w:lang w:val="es-CO"/>
              </w:rPr>
              <w:t>Electronica</w:t>
            </w:r>
            <w:proofErr w:type="spellEnd"/>
            <w:r w:rsidRPr="00805A62">
              <w:rPr>
                <w:color w:val="000000"/>
                <w:lang w:val="es-CO"/>
              </w:rPr>
              <w:t>,</w:t>
            </w:r>
            <w:ins w:id="494" w:author="USER" w:date="2022-11-23T19:25:00Z">
              <w:r w:rsidR="00B36A2F">
                <w:rPr>
                  <w:color w:val="000000"/>
                  <w:lang w:val="es-CO"/>
                </w:rPr>
                <w:t xml:space="preserve"> </w:t>
              </w:r>
            </w:ins>
            <w:r w:rsidRPr="00805A62">
              <w:rPr>
                <w:color w:val="000000"/>
                <w:lang w:val="es-CO"/>
              </w:rPr>
              <w:t xml:space="preserve">2017 </w:t>
            </w:r>
            <w:r w:rsidRPr="00805A62">
              <w:rPr>
                <w:color w:val="000000"/>
              </w:rPr>
              <w:t xml:space="preserve"> </w:t>
            </w:r>
            <w:r w:rsidR="00E450A0" w:rsidRPr="00805A62">
              <w:rPr>
                <w:color w:val="000000"/>
              </w:rPr>
              <w:fldChar w:fldCharType="begin"/>
            </w:r>
            <w:r w:rsidR="00E450A0" w:rsidRPr="00805A62">
              <w:rPr>
                <w:color w:val="000000"/>
              </w:rPr>
              <w:instrText xml:space="preserve"> HYPERLINK "https://www.redeweb.com/articulos/distribucion-de-calor-en-pcb/?cn-reloaded=" </w:instrText>
            </w:r>
            <w:r w:rsidR="00E450A0" w:rsidRPr="00805A62">
              <w:rPr>
                <w:color w:val="000000"/>
              </w:rPr>
            </w:r>
            <w:r w:rsidR="00E450A0" w:rsidRPr="00805A62">
              <w:rPr>
                <w:color w:val="000000"/>
              </w:rPr>
              <w:fldChar w:fldCharType="separate"/>
            </w:r>
            <w:r w:rsidR="00E450A0" w:rsidRPr="00805A62">
              <w:rPr>
                <w:rStyle w:val="Hipervnculo"/>
              </w:rPr>
              <w:t>https://www.redeweb.com/articulos/distribucion-de-calor-en-pcb/?cn-reloaded=</w:t>
            </w:r>
            <w:r w:rsidR="00E450A0" w:rsidRPr="00805A62">
              <w:rPr>
                <w:color w:val="000000"/>
              </w:rPr>
              <w:fldChar w:fldCharType="end"/>
            </w:r>
          </w:p>
          <w:p w14:paraId="4034B30C" w14:textId="77777777" w:rsidR="00E450A0" w:rsidRPr="00805A62" w:rsidRDefault="00E450A0" w:rsidP="007A47B9">
            <w:pPr>
              <w:spacing w:line="360" w:lineRule="auto"/>
              <w:rPr>
                <w:color w:val="000000"/>
              </w:rPr>
              <w:pPrChange w:id="495" w:author="USER" w:date="2022-11-23T19:33:00Z">
                <w:pPr/>
              </w:pPrChange>
            </w:pPr>
          </w:p>
          <w:p w14:paraId="790ACA9D" w14:textId="77777777" w:rsidR="001A578C" w:rsidRPr="00805A62" w:rsidRDefault="00000000" w:rsidP="007A47B9">
            <w:pPr>
              <w:spacing w:line="360" w:lineRule="auto"/>
              <w:jc w:val="center"/>
              <w:rPr>
                <w:color w:val="000000"/>
              </w:rPr>
              <w:pPrChange w:id="496" w:author="USER" w:date="2022-11-23T19:33:00Z">
                <w:pPr>
                  <w:jc w:val="center"/>
                </w:pPr>
              </w:pPrChange>
            </w:pPr>
            <w:r w:rsidRPr="00805A62">
              <w:rPr>
                <w:b/>
                <w:color w:val="000000"/>
              </w:rPr>
              <w:t>Imagen</w:t>
            </w:r>
            <w:r w:rsidRPr="00805A62">
              <w:rPr>
                <w:color w:val="000000"/>
              </w:rPr>
              <w:t>: 839317_i28</w:t>
            </w:r>
            <w:r w:rsidRPr="00805A62">
              <w:rPr>
                <w:color w:val="000000"/>
              </w:rPr>
              <w:br/>
            </w:r>
          </w:p>
          <w:p w14:paraId="2E0BE4D1" w14:textId="77777777" w:rsidR="001A578C" w:rsidRPr="00805A62" w:rsidRDefault="00000000" w:rsidP="007A47B9">
            <w:pPr>
              <w:spacing w:line="360" w:lineRule="auto"/>
              <w:jc w:val="both"/>
              <w:pPrChange w:id="497" w:author="USER" w:date="2022-11-23T19:33:00Z">
                <w:pPr>
                  <w:jc w:val="both"/>
                </w:pPr>
              </w:pPrChange>
            </w:pPr>
            <w:r w:rsidRPr="00805A62">
              <w:rPr>
                <w:color w:val="000000"/>
              </w:rPr>
              <w:lastRenderedPageBreak/>
              <w:t>Las cámaras de infrarrojos ofrecen ventajas importantes respecto a las técnicas de medida por contacto tradicionales. Las imágenes termográficas de infrarrojos son las únicas con las que se obtienen datos fiables en condiciones de funcionamiento normales. Estas pueden influir significativamente en la producción de placas de circuitos impresos, tanto en el diseño como en las pruebas de producción. (Proto-Electronics.Com, 2019)</w:t>
            </w:r>
          </w:p>
          <w:p w14:paraId="19560277" w14:textId="77777777" w:rsidR="001A578C" w:rsidRPr="00805A62" w:rsidRDefault="001A578C" w:rsidP="007A47B9">
            <w:pPr>
              <w:spacing w:line="360" w:lineRule="auto"/>
              <w:rPr>
                <w:color w:val="000000"/>
              </w:rPr>
              <w:pPrChange w:id="498" w:author="USER" w:date="2022-11-23T19:33:00Z">
                <w:pPr/>
              </w:pPrChange>
            </w:pPr>
          </w:p>
          <w:p w14:paraId="13A94F39" w14:textId="736311B6" w:rsidR="001A578C" w:rsidRPr="00805A62" w:rsidRDefault="00000000" w:rsidP="007A47B9">
            <w:pPr>
              <w:spacing w:line="360" w:lineRule="auto"/>
              <w:rPr>
                <w:b/>
                <w:color w:val="000000"/>
              </w:rPr>
              <w:pPrChange w:id="499" w:author="USER" w:date="2022-11-23T19:33:00Z">
                <w:pPr/>
              </w:pPrChange>
            </w:pPr>
            <w:r w:rsidRPr="00805A62">
              <w:rPr>
                <w:b/>
                <w:color w:val="000000"/>
              </w:rPr>
              <w:t>Figura 4</w:t>
            </w:r>
          </w:p>
          <w:p w14:paraId="6150F5D4" w14:textId="77777777" w:rsidR="001A578C" w:rsidRPr="00805A62" w:rsidRDefault="00000000" w:rsidP="007A47B9">
            <w:pPr>
              <w:spacing w:line="360" w:lineRule="auto"/>
              <w:rPr>
                <w:color w:val="000000"/>
              </w:rPr>
              <w:pPrChange w:id="500" w:author="USER" w:date="2022-11-23T19:33:00Z">
                <w:pPr/>
              </w:pPrChange>
            </w:pPr>
            <w:r w:rsidRPr="00805A62">
              <w:rPr>
                <w:i/>
                <w:color w:val="000000"/>
              </w:rPr>
              <w:t>Imágenes térmicas de la PCB</w:t>
            </w:r>
          </w:p>
          <w:p w14:paraId="79F3A1BA" w14:textId="77777777" w:rsidR="001A578C" w:rsidRPr="00805A62" w:rsidRDefault="00000000" w:rsidP="007A47B9">
            <w:pPr>
              <w:spacing w:line="360" w:lineRule="auto"/>
              <w:jc w:val="center"/>
              <w:rPr>
                <w:color w:val="000000"/>
              </w:rPr>
              <w:pPrChange w:id="501" w:author="USER" w:date="2022-11-23T19:33:00Z">
                <w:pPr>
                  <w:jc w:val="center"/>
                </w:pPr>
              </w:pPrChange>
            </w:pPr>
            <w:r w:rsidRPr="00805A62">
              <w:rPr>
                <w:noProof/>
                <w:color w:val="000000"/>
              </w:rPr>
              <w:lastRenderedPageBreak/>
              <w:drawing>
                <wp:inline distT="0" distB="0" distL="0" distR="0" wp14:anchorId="1090638A" wp14:editId="0E47505F">
                  <wp:extent cx="4478655" cy="3451225"/>
                  <wp:effectExtent l="0" t="0" r="0" b="0"/>
                  <wp:docPr id="2137554783" name="image24.png"/>
                  <wp:cNvGraphicFramePr/>
                  <a:graphic xmlns:a="http://schemas.openxmlformats.org/drawingml/2006/main">
                    <a:graphicData uri="http://schemas.openxmlformats.org/drawingml/2006/picture">
                      <pic:pic xmlns:pic="http://schemas.openxmlformats.org/drawingml/2006/picture">
                        <pic:nvPicPr>
                          <pic:cNvPr id="2137554783" name="image24.png"/>
                          <pic:cNvPicPr preferRelativeResize="0"/>
                        </pic:nvPicPr>
                        <pic:blipFill>
                          <a:blip r:embed="rId55"/>
                          <a:srcRect/>
                          <a:stretch>
                            <a:fillRect/>
                          </a:stretch>
                        </pic:blipFill>
                        <pic:spPr>
                          <a:xfrm>
                            <a:off x="0" y="0"/>
                            <a:ext cx="4479132" cy="3451386"/>
                          </a:xfrm>
                          <a:prstGeom prst="rect">
                            <a:avLst/>
                          </a:prstGeom>
                        </pic:spPr>
                      </pic:pic>
                    </a:graphicData>
                  </a:graphic>
                </wp:inline>
              </w:drawing>
            </w:r>
          </w:p>
          <w:p w14:paraId="12904300" w14:textId="24272875" w:rsidR="001A578C" w:rsidRPr="00805A62" w:rsidRDefault="00000000" w:rsidP="007A47B9">
            <w:pPr>
              <w:spacing w:line="360" w:lineRule="auto"/>
              <w:rPr>
                <w:color w:val="000000"/>
              </w:rPr>
              <w:pPrChange w:id="502" w:author="USER" w:date="2022-11-23T19:33:00Z">
                <w:pPr/>
              </w:pPrChange>
            </w:pPr>
            <w:r w:rsidRPr="00805A62">
              <w:rPr>
                <w:b/>
                <w:color w:val="000000"/>
              </w:rPr>
              <w:t xml:space="preserve">Nota: </w:t>
            </w:r>
            <w:r w:rsidRPr="00805A62">
              <w:rPr>
                <w:bCs/>
                <w:color w:val="000000"/>
              </w:rPr>
              <w:t>Adaptado de</w:t>
            </w:r>
            <w:r w:rsidRPr="00805A62">
              <w:rPr>
                <w:b/>
                <w:color w:val="000000"/>
              </w:rPr>
              <w:t xml:space="preserve"> </w:t>
            </w:r>
            <w:r w:rsidRPr="00805A62">
              <w:rPr>
                <w:color w:val="000000"/>
              </w:rPr>
              <w:t xml:space="preserve">Distribución de calor en PCB. </w:t>
            </w:r>
            <w:ins w:id="503" w:author="USER" w:date="2022-11-23T19:25:00Z">
              <w:r w:rsidR="00B36A2F">
                <w:rPr>
                  <w:color w:val="0000FF"/>
                  <w:u w:val="single"/>
                </w:rPr>
                <w:fldChar w:fldCharType="begin"/>
              </w:r>
              <w:r w:rsidR="00B36A2F">
                <w:rPr>
                  <w:color w:val="0000FF"/>
                  <w:u w:val="single"/>
                </w:rPr>
                <w:instrText xml:space="preserve"> HYPERLINK "</w:instrText>
              </w:r>
            </w:ins>
            <w:r w:rsidR="00B36A2F" w:rsidRPr="00B36A2F">
              <w:rPr>
                <w:color w:val="0000FF"/>
                <w:u w:val="single"/>
                <w:rPrChange w:id="504" w:author="USER" w:date="2022-11-23T19:25:00Z">
                  <w:rPr>
                    <w:rStyle w:val="Hipervnculo"/>
                  </w:rPr>
                </w:rPrChange>
              </w:rPr>
              <w:instrText>https://www.redeweb.com/articulos/distribucion-de-calor-en-pcb/?cn-reloaded=1).</w:instrText>
            </w:r>
            <w:ins w:id="505" w:author="USER" w:date="2022-11-23T19:25:00Z">
              <w:r w:rsidR="00B36A2F" w:rsidRPr="00B36A2F">
                <w:rPr>
                  <w:color w:val="0000FF"/>
                  <w:u w:val="single"/>
                  <w:rPrChange w:id="506" w:author="USER" w:date="2022-11-23T19:25:00Z">
                    <w:rPr>
                      <w:rStyle w:val="Hipervnculo"/>
                    </w:rPr>
                  </w:rPrChange>
                </w:rPr>
                <w:instrText xml:space="preserve"> </w:instrText>
              </w:r>
            </w:ins>
            <w:r w:rsidR="00B36A2F" w:rsidRPr="00B36A2F">
              <w:rPr>
                <w:color w:val="0000FF"/>
                <w:u w:val="single"/>
                <w:rPrChange w:id="507" w:author="USER" w:date="2022-11-23T19:25:00Z">
                  <w:rPr>
                    <w:rStyle w:val="Hipervnculo"/>
                  </w:rPr>
                </w:rPrChange>
              </w:rPr>
              <w:instrText>2017</w:instrText>
            </w:r>
            <w:ins w:id="508" w:author="USER" w:date="2022-11-23T19:25:00Z">
              <w:r w:rsidR="00B36A2F">
                <w:rPr>
                  <w:color w:val="0000FF"/>
                  <w:u w:val="single"/>
                </w:rPr>
                <w:instrText xml:space="preserve">" </w:instrText>
              </w:r>
              <w:r w:rsidR="00B36A2F">
                <w:rPr>
                  <w:color w:val="0000FF"/>
                  <w:u w:val="single"/>
                </w:rPr>
                <w:fldChar w:fldCharType="separate"/>
              </w:r>
            </w:ins>
            <w:r w:rsidR="00B36A2F" w:rsidRPr="00B36A2F">
              <w:rPr>
                <w:rStyle w:val="Hipervnculo"/>
              </w:rPr>
              <w:t>https://www.redeweb.com/articulos/distribucion-de-calor-en-pcb/?cn-reloaded=1).</w:t>
            </w:r>
            <w:ins w:id="509" w:author="USER" w:date="2022-11-23T19:25:00Z">
              <w:r w:rsidR="00B36A2F" w:rsidRPr="00B36A2F">
                <w:rPr>
                  <w:rStyle w:val="Hipervnculo"/>
                </w:rPr>
                <w:t xml:space="preserve"> </w:t>
              </w:r>
            </w:ins>
            <w:r w:rsidR="00B36A2F" w:rsidRPr="00B36A2F">
              <w:rPr>
                <w:rStyle w:val="Hipervnculo"/>
              </w:rPr>
              <w:t>2017</w:t>
            </w:r>
            <w:ins w:id="510" w:author="USER" w:date="2022-11-23T19:25:00Z">
              <w:r w:rsidR="00B36A2F">
                <w:rPr>
                  <w:color w:val="0000FF"/>
                  <w:u w:val="single"/>
                </w:rPr>
                <w:fldChar w:fldCharType="end"/>
              </w:r>
            </w:ins>
            <w:r w:rsidRPr="00805A62">
              <w:rPr>
                <w:color w:val="000000"/>
              </w:rPr>
              <w:t>.</w:t>
            </w:r>
          </w:p>
          <w:p w14:paraId="4367162A" w14:textId="77777777" w:rsidR="001A578C" w:rsidRPr="00805A62" w:rsidRDefault="001A578C" w:rsidP="007A47B9">
            <w:pPr>
              <w:spacing w:line="360" w:lineRule="auto"/>
              <w:rPr>
                <w:color w:val="000000"/>
              </w:rPr>
              <w:pPrChange w:id="511" w:author="USER" w:date="2022-11-23T19:33:00Z">
                <w:pPr/>
              </w:pPrChange>
            </w:pPr>
          </w:p>
          <w:p w14:paraId="64CA27D1" w14:textId="77777777" w:rsidR="001A578C" w:rsidRPr="00805A62" w:rsidRDefault="00000000" w:rsidP="007A47B9">
            <w:pPr>
              <w:spacing w:line="360" w:lineRule="auto"/>
              <w:rPr>
                <w:color w:val="000000"/>
              </w:rPr>
              <w:pPrChange w:id="512" w:author="USER" w:date="2022-11-23T19:33:00Z">
                <w:pPr/>
              </w:pPrChange>
            </w:pPr>
            <w:r w:rsidRPr="00805A62">
              <w:rPr>
                <w:b/>
                <w:color w:val="000000"/>
              </w:rPr>
              <w:t>Imagen</w:t>
            </w:r>
            <w:r w:rsidRPr="00805A62">
              <w:rPr>
                <w:color w:val="000000"/>
              </w:rPr>
              <w:t>: 839317_i29</w:t>
            </w:r>
            <w:r w:rsidRPr="00805A62">
              <w:rPr>
                <w:color w:val="000000"/>
              </w:rPr>
              <w:br/>
            </w:r>
          </w:p>
        </w:tc>
      </w:tr>
    </w:tbl>
    <w:p w14:paraId="046E9F9E" w14:textId="77777777" w:rsidR="001A578C" w:rsidRPr="00805A62" w:rsidRDefault="001A578C" w:rsidP="007A47B9">
      <w:pPr>
        <w:spacing w:line="360" w:lineRule="auto"/>
        <w:jc w:val="both"/>
        <w:rPr>
          <w:b/>
          <w:color w:val="7F7F7F"/>
        </w:rPr>
        <w:pPrChange w:id="513" w:author="USER" w:date="2022-11-23T19:33:00Z">
          <w:pPr>
            <w:jc w:val="both"/>
          </w:pPr>
        </w:pPrChange>
      </w:pPr>
    </w:p>
    <w:p w14:paraId="22EE2FDD" w14:textId="77777777" w:rsidR="001A578C" w:rsidRPr="00805A62" w:rsidRDefault="00000000" w:rsidP="007A47B9">
      <w:pPr>
        <w:spacing w:line="360" w:lineRule="auto"/>
        <w:jc w:val="both"/>
        <w:rPr>
          <w:b/>
          <w:color w:val="7F7F7F"/>
        </w:rPr>
        <w:pPrChange w:id="514" w:author="USER" w:date="2022-11-23T19:33:00Z">
          <w:pPr>
            <w:jc w:val="both"/>
          </w:pPr>
        </w:pPrChange>
      </w:pPr>
      <w:r w:rsidRPr="00805A62">
        <w:rPr>
          <w:b/>
          <w:color w:val="000000"/>
        </w:rPr>
        <w:t>1.3. Normativa técnica</w:t>
      </w:r>
    </w:p>
    <w:tbl>
      <w:tblPr>
        <w:tblStyle w:val="Style13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236D4642" w14:textId="77777777">
        <w:trPr>
          <w:trHeight w:val="444"/>
        </w:trPr>
        <w:tc>
          <w:tcPr>
            <w:tcW w:w="13422" w:type="dxa"/>
            <w:shd w:val="clear" w:color="auto" w:fill="8DB3E2"/>
          </w:tcPr>
          <w:p w14:paraId="26AF055B" w14:textId="77777777" w:rsidR="001A578C" w:rsidRPr="00805A62" w:rsidRDefault="00000000" w:rsidP="007A47B9">
            <w:pPr>
              <w:pStyle w:val="Ttulo1"/>
              <w:spacing w:before="0" w:after="0" w:line="360" w:lineRule="auto"/>
              <w:jc w:val="center"/>
              <w:rPr>
                <w:sz w:val="22"/>
                <w:szCs w:val="22"/>
              </w:rPr>
              <w:pPrChange w:id="515" w:author="USER" w:date="2022-11-23T19:33:00Z">
                <w:pPr>
                  <w:pStyle w:val="Ttulo1"/>
                  <w:spacing w:before="0" w:after="0"/>
                  <w:jc w:val="center"/>
                </w:pPr>
              </w:pPrChange>
            </w:pPr>
            <w:r w:rsidRPr="00805A62">
              <w:rPr>
                <w:sz w:val="22"/>
                <w:szCs w:val="22"/>
              </w:rPr>
              <w:lastRenderedPageBreak/>
              <w:t>Cuadro de texto</w:t>
            </w:r>
          </w:p>
        </w:tc>
      </w:tr>
      <w:tr w:rsidR="001A578C" w:rsidRPr="00805A62" w14:paraId="2292A1D6" w14:textId="77777777">
        <w:tc>
          <w:tcPr>
            <w:tcW w:w="13422" w:type="dxa"/>
          </w:tcPr>
          <w:p w14:paraId="322D0F6B" w14:textId="1A4E716C" w:rsidR="001A578C" w:rsidRPr="00805A62" w:rsidRDefault="00000000" w:rsidP="007A47B9">
            <w:pPr>
              <w:spacing w:line="360" w:lineRule="auto"/>
              <w:jc w:val="both"/>
              <w:rPr>
                <w:color w:val="000000"/>
              </w:rPr>
              <w:pPrChange w:id="516" w:author="USER" w:date="2022-11-23T19:33:00Z">
                <w:pPr>
                  <w:jc w:val="both"/>
                </w:pPr>
              </w:pPrChange>
            </w:pPr>
            <w:r w:rsidRPr="00805A62">
              <w:rPr>
                <w:color w:val="000000"/>
              </w:rPr>
              <w:t xml:space="preserve">Para entender la importancia de una norma aplicada al diseño, ensamble y documentación de tarjetas electrónicas lo invitamos a leer el documento “Normativa técnica”. Para acceder al documento haga clic </w:t>
            </w:r>
            <w:sdt>
              <w:sdtPr>
                <w:tag w:val="goog_rdk_40"/>
                <w:id w:val="-1670555350"/>
              </w:sdtPr>
              <w:sdtContent>
                <w:commentRangeStart w:id="517"/>
              </w:sdtContent>
            </w:sdt>
            <w:r w:rsidRPr="00805A62">
              <w:rPr>
                <w:color w:val="000000"/>
              </w:rPr>
              <w:t>aquí</w:t>
            </w:r>
            <w:commentRangeEnd w:id="517"/>
            <w:r w:rsidRPr="00805A62">
              <w:commentReference w:id="517"/>
            </w:r>
            <w:r w:rsidRPr="00805A62">
              <w:rPr>
                <w:color w:val="000000"/>
              </w:rPr>
              <w:t>.</w:t>
            </w:r>
          </w:p>
          <w:p w14:paraId="18557C6A" w14:textId="77777777" w:rsidR="001A578C" w:rsidRPr="00805A62" w:rsidRDefault="001A578C" w:rsidP="007A47B9">
            <w:pPr>
              <w:spacing w:line="360" w:lineRule="auto"/>
              <w:jc w:val="both"/>
              <w:rPr>
                <w:color w:val="000000"/>
              </w:rPr>
              <w:pPrChange w:id="518" w:author="USER" w:date="2022-11-23T19:33:00Z">
                <w:pPr>
                  <w:jc w:val="both"/>
                </w:pPr>
              </w:pPrChange>
            </w:pPr>
          </w:p>
        </w:tc>
      </w:tr>
    </w:tbl>
    <w:p w14:paraId="6E57527A" w14:textId="77777777" w:rsidR="001A578C" w:rsidRPr="00805A62" w:rsidRDefault="001A578C" w:rsidP="007A47B9">
      <w:pPr>
        <w:spacing w:line="360" w:lineRule="auto"/>
        <w:jc w:val="both"/>
        <w:rPr>
          <w:b/>
          <w:color w:val="7F7F7F"/>
        </w:rPr>
        <w:pPrChange w:id="519" w:author="USER" w:date="2022-11-23T19:33:00Z">
          <w:pPr>
            <w:jc w:val="both"/>
          </w:pPr>
        </w:pPrChange>
      </w:pPr>
    </w:p>
    <w:p w14:paraId="2703F3F4" w14:textId="77777777" w:rsidR="001A578C" w:rsidRPr="00805A62" w:rsidRDefault="001A578C" w:rsidP="007A47B9">
      <w:pPr>
        <w:spacing w:line="360" w:lineRule="auto"/>
        <w:jc w:val="both"/>
        <w:rPr>
          <w:b/>
          <w:color w:val="7F7F7F"/>
        </w:rPr>
        <w:pPrChange w:id="520" w:author="USER" w:date="2022-11-23T19:33:00Z">
          <w:pPr>
            <w:jc w:val="both"/>
          </w:pPr>
        </w:pPrChange>
      </w:pPr>
    </w:p>
    <w:p w14:paraId="5DB2A531" w14:textId="77777777" w:rsidR="001A578C" w:rsidRPr="00805A62" w:rsidRDefault="00000000" w:rsidP="007A47B9">
      <w:pPr>
        <w:numPr>
          <w:ilvl w:val="0"/>
          <w:numId w:val="2"/>
        </w:numPr>
        <w:spacing w:line="360" w:lineRule="auto"/>
        <w:jc w:val="both"/>
        <w:rPr>
          <w:b/>
          <w:color w:val="7F7F7F"/>
        </w:rPr>
        <w:pPrChange w:id="521" w:author="USER" w:date="2022-11-23T19:33:00Z">
          <w:pPr>
            <w:numPr>
              <w:numId w:val="2"/>
            </w:numPr>
            <w:ind w:left="720" w:hanging="360"/>
            <w:jc w:val="both"/>
          </w:pPr>
        </w:pPrChange>
      </w:pPr>
      <w:r w:rsidRPr="00805A62">
        <w:rPr>
          <w:b/>
          <w:color w:val="000000"/>
        </w:rPr>
        <w:t>Ensamble y documentación de componentes sobre tarjetas electrónicas de acuerdo a procedimientos y normativas</w:t>
      </w:r>
    </w:p>
    <w:tbl>
      <w:tblPr>
        <w:tblStyle w:val="Style13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00D2DF62" w14:textId="77777777">
        <w:trPr>
          <w:trHeight w:val="444"/>
        </w:trPr>
        <w:tc>
          <w:tcPr>
            <w:tcW w:w="13422" w:type="dxa"/>
            <w:shd w:val="clear" w:color="auto" w:fill="8DB3E2"/>
          </w:tcPr>
          <w:p w14:paraId="29782291" w14:textId="77777777" w:rsidR="001A578C" w:rsidRPr="00805A62" w:rsidRDefault="00000000" w:rsidP="007A47B9">
            <w:pPr>
              <w:pStyle w:val="Ttulo1"/>
              <w:spacing w:before="0" w:after="0" w:line="360" w:lineRule="auto"/>
              <w:jc w:val="center"/>
              <w:rPr>
                <w:sz w:val="22"/>
                <w:szCs w:val="22"/>
              </w:rPr>
              <w:pPrChange w:id="522" w:author="USER" w:date="2022-11-23T19:33:00Z">
                <w:pPr>
                  <w:pStyle w:val="Ttulo1"/>
                  <w:spacing w:before="0" w:after="0"/>
                  <w:jc w:val="center"/>
                </w:pPr>
              </w:pPrChange>
            </w:pPr>
            <w:r w:rsidRPr="00805A62">
              <w:rPr>
                <w:sz w:val="22"/>
                <w:szCs w:val="22"/>
              </w:rPr>
              <w:t>Cuadro de texto</w:t>
            </w:r>
          </w:p>
        </w:tc>
      </w:tr>
      <w:tr w:rsidR="001A578C" w:rsidRPr="00805A62" w14:paraId="2809F864" w14:textId="77777777">
        <w:tc>
          <w:tcPr>
            <w:tcW w:w="13422" w:type="dxa"/>
          </w:tcPr>
          <w:p w14:paraId="34D069C0" w14:textId="1E38CAA9" w:rsidR="001A578C" w:rsidRPr="00805A62" w:rsidRDefault="00000000" w:rsidP="007A47B9">
            <w:pPr>
              <w:spacing w:line="360" w:lineRule="auto"/>
              <w:pPrChange w:id="523" w:author="USER" w:date="2022-11-23T19:33:00Z">
                <w:pPr/>
              </w:pPrChange>
            </w:pPr>
            <w:r w:rsidRPr="00805A62">
              <w:rPr>
                <w:color w:val="000000"/>
              </w:rPr>
              <w:t>Estos procesos se basan en la normatividad recomendada IPC-J-STD-075-spanish: clasificación de componentes electrónicos no-</w:t>
            </w:r>
            <w:proofErr w:type="spellStart"/>
            <w:r w:rsidRPr="00805A62">
              <w:rPr>
                <w:color w:val="000000"/>
              </w:rPr>
              <w:t>ic</w:t>
            </w:r>
            <w:proofErr w:type="spellEnd"/>
            <w:r w:rsidRPr="00805A62">
              <w:rPr>
                <w:color w:val="000000"/>
              </w:rPr>
              <w:t xml:space="preserve"> para procesos de ensamble:</w:t>
            </w:r>
          </w:p>
          <w:p w14:paraId="3A75B89A" w14:textId="77777777" w:rsidR="001A578C" w:rsidRPr="00805A62" w:rsidRDefault="001A578C" w:rsidP="007A47B9">
            <w:pPr>
              <w:spacing w:line="360" w:lineRule="auto"/>
              <w:rPr>
                <w:color w:val="000000"/>
              </w:rPr>
              <w:pPrChange w:id="524" w:author="USER" w:date="2022-11-23T19:33:00Z">
                <w:pPr/>
              </w:pPrChange>
            </w:pPr>
          </w:p>
          <w:p w14:paraId="5137C6B8" w14:textId="5E52FC94" w:rsidR="001A578C" w:rsidRPr="00805A62" w:rsidRDefault="00000000" w:rsidP="007A47B9">
            <w:pPr>
              <w:spacing w:line="360" w:lineRule="auto"/>
              <w:pPrChange w:id="525" w:author="USER" w:date="2022-11-23T19:33:00Z">
                <w:pPr/>
              </w:pPrChange>
            </w:pPr>
            <w:r w:rsidRPr="00805A62">
              <w:rPr>
                <w:color w:val="000000"/>
              </w:rPr>
              <w:t>Esta norma proporciona métodos de ensayo para clasificar las limitaciones del proceso térmico en el peor de los casos para los componentes electrónicos. La clasificación se refiere a los perfiles de soldadura por ola y por reflujo habituales en la industria, incluido el procesamiento sin plomo</w:t>
            </w:r>
            <w:r w:rsidRPr="00805A62">
              <w:rPr>
                <w:color w:val="000000"/>
                <w:lang w:val="es-CO"/>
              </w:rPr>
              <w:t>,</w:t>
            </w:r>
            <w:r w:rsidRPr="00805A62">
              <w:rPr>
                <w:color w:val="000000"/>
              </w:rPr>
              <w:t xml:space="preserve"> (IPC </w:t>
            </w:r>
            <w:proofErr w:type="spellStart"/>
            <w:r w:rsidRPr="00805A62">
              <w:rPr>
                <w:color w:val="000000"/>
              </w:rPr>
              <w:t>Build</w:t>
            </w:r>
            <w:proofErr w:type="spellEnd"/>
            <w:r w:rsidRPr="00805A62">
              <w:rPr>
                <w:color w:val="000000"/>
              </w:rPr>
              <w:t xml:space="preserve"> </w:t>
            </w:r>
            <w:proofErr w:type="spellStart"/>
            <w:r w:rsidRPr="00805A62">
              <w:rPr>
                <w:color w:val="000000"/>
              </w:rPr>
              <w:t>Electronics</w:t>
            </w:r>
            <w:proofErr w:type="spellEnd"/>
            <w:r w:rsidRPr="00805A62">
              <w:rPr>
                <w:color w:val="000000"/>
              </w:rPr>
              <w:t xml:space="preserve"> </w:t>
            </w:r>
            <w:proofErr w:type="spellStart"/>
            <w:r w:rsidRPr="00805A62">
              <w:rPr>
                <w:color w:val="000000"/>
              </w:rPr>
              <w:t>Better</w:t>
            </w:r>
            <w:proofErr w:type="spellEnd"/>
            <w:r w:rsidRPr="00805A62">
              <w:rPr>
                <w:color w:val="000000"/>
              </w:rPr>
              <w:t>, 2008)</w:t>
            </w:r>
            <w:ins w:id="526" w:author="USER" w:date="2022-11-23T19:25:00Z">
              <w:r w:rsidR="00B36A2F">
                <w:rPr>
                  <w:color w:val="000000"/>
                </w:rPr>
                <w:t>.</w:t>
              </w:r>
            </w:ins>
          </w:p>
        </w:tc>
      </w:tr>
    </w:tbl>
    <w:p w14:paraId="218AD61E" w14:textId="77777777" w:rsidR="001A578C" w:rsidRPr="00805A62" w:rsidRDefault="001A578C" w:rsidP="007A47B9">
      <w:pPr>
        <w:spacing w:line="360" w:lineRule="auto"/>
        <w:jc w:val="both"/>
        <w:rPr>
          <w:b/>
          <w:color w:val="7F7F7F"/>
        </w:rPr>
        <w:pPrChange w:id="527" w:author="USER" w:date="2022-11-23T19:33:00Z">
          <w:pPr>
            <w:jc w:val="both"/>
          </w:pPr>
        </w:pPrChange>
      </w:pPr>
    </w:p>
    <w:p w14:paraId="664502CE" w14:textId="77777777" w:rsidR="001A578C" w:rsidRPr="00805A62" w:rsidRDefault="00000000" w:rsidP="007A47B9">
      <w:pPr>
        <w:spacing w:line="360" w:lineRule="auto"/>
        <w:jc w:val="both"/>
        <w:rPr>
          <w:b/>
          <w:color w:val="7F7F7F"/>
        </w:rPr>
        <w:pPrChange w:id="528" w:author="USER" w:date="2022-11-23T19:33:00Z">
          <w:pPr>
            <w:jc w:val="both"/>
          </w:pPr>
        </w:pPrChange>
      </w:pPr>
      <w:r w:rsidRPr="00805A62">
        <w:rPr>
          <w:b/>
          <w:color w:val="000000"/>
        </w:rPr>
        <w:t>2.1. Equipos de ensamble electrónico</w:t>
      </w:r>
    </w:p>
    <w:tbl>
      <w:tblPr>
        <w:tblStyle w:val="Style13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36B5E95A" w14:textId="77777777">
        <w:trPr>
          <w:trHeight w:val="444"/>
        </w:trPr>
        <w:tc>
          <w:tcPr>
            <w:tcW w:w="13422" w:type="dxa"/>
            <w:shd w:val="clear" w:color="auto" w:fill="8DB3E2"/>
          </w:tcPr>
          <w:p w14:paraId="008984BD" w14:textId="77777777" w:rsidR="001A578C" w:rsidRPr="00805A62" w:rsidRDefault="00000000" w:rsidP="007A47B9">
            <w:pPr>
              <w:pStyle w:val="Ttulo1"/>
              <w:spacing w:before="0" w:after="0" w:line="360" w:lineRule="auto"/>
              <w:jc w:val="center"/>
              <w:rPr>
                <w:sz w:val="22"/>
                <w:szCs w:val="22"/>
              </w:rPr>
              <w:pPrChange w:id="529" w:author="USER" w:date="2022-11-23T19:33:00Z">
                <w:pPr>
                  <w:pStyle w:val="Ttulo1"/>
                  <w:spacing w:before="0" w:after="0"/>
                  <w:jc w:val="center"/>
                </w:pPr>
              </w:pPrChange>
            </w:pPr>
            <w:r w:rsidRPr="00805A62">
              <w:rPr>
                <w:sz w:val="22"/>
                <w:szCs w:val="22"/>
              </w:rPr>
              <w:t>Cuadro de texto</w:t>
            </w:r>
          </w:p>
        </w:tc>
      </w:tr>
      <w:tr w:rsidR="001A578C" w:rsidRPr="00805A62" w14:paraId="75E22D4F" w14:textId="77777777">
        <w:tc>
          <w:tcPr>
            <w:tcW w:w="13422" w:type="dxa"/>
          </w:tcPr>
          <w:p w14:paraId="7BC5FF5B" w14:textId="7FAB6A5B" w:rsidR="001A578C" w:rsidRPr="00805A62" w:rsidRDefault="00000000" w:rsidP="007A47B9">
            <w:pPr>
              <w:spacing w:line="360" w:lineRule="auto"/>
              <w:rPr>
                <w:color w:val="000000"/>
              </w:rPr>
              <w:pPrChange w:id="530" w:author="USER" w:date="2022-11-23T19:33:00Z">
                <w:pPr/>
              </w:pPrChange>
            </w:pPr>
            <w:r w:rsidRPr="00805A62">
              <w:rPr>
                <w:color w:val="000000"/>
              </w:rPr>
              <w:t>Los equipos actuales para el ensamblaje electrónico son verdaderos laboratorios tecnológicos en líneas de producción de tarjetas PCB, existen diferentes proveedores y marcas, minimizando los tiempos de fabricación con altos volúmenes de producción y supliendo las necesidades del mercado más rápidamente.</w:t>
            </w:r>
          </w:p>
        </w:tc>
      </w:tr>
    </w:tbl>
    <w:p w14:paraId="00F1153B" w14:textId="77777777" w:rsidR="001A578C" w:rsidRPr="00805A62" w:rsidRDefault="001A578C" w:rsidP="007A47B9">
      <w:pPr>
        <w:spacing w:line="360" w:lineRule="auto"/>
        <w:jc w:val="both"/>
        <w:rPr>
          <w:b/>
          <w:color w:val="7F7F7F"/>
        </w:rPr>
        <w:pPrChange w:id="531" w:author="USER" w:date="2022-11-23T19:33:00Z">
          <w:pPr>
            <w:jc w:val="both"/>
          </w:pPr>
        </w:pPrChange>
      </w:pPr>
    </w:p>
    <w:tbl>
      <w:tblPr>
        <w:tblStyle w:val="Style13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670"/>
        <w:gridCol w:w="8742"/>
      </w:tblGrid>
      <w:tr w:rsidR="001A578C" w:rsidRPr="00805A62" w14:paraId="6FDB9047" w14:textId="77777777">
        <w:tc>
          <w:tcPr>
            <w:tcW w:w="4670" w:type="dxa"/>
            <w:shd w:val="clear" w:color="auto" w:fill="C9DAF8"/>
            <w:tcMar>
              <w:top w:w="100" w:type="dxa"/>
              <w:left w:w="100" w:type="dxa"/>
              <w:bottom w:w="100" w:type="dxa"/>
              <w:right w:w="100" w:type="dxa"/>
            </w:tcMar>
          </w:tcPr>
          <w:p w14:paraId="3BC830B5" w14:textId="77777777" w:rsidR="001A578C" w:rsidRPr="00805A62" w:rsidRDefault="00000000" w:rsidP="007A47B9">
            <w:pPr>
              <w:widowControl w:val="0"/>
              <w:spacing w:line="360" w:lineRule="auto"/>
              <w:rPr>
                <w:b/>
                <w:color w:val="000000"/>
              </w:rPr>
              <w:pPrChange w:id="532" w:author="USER" w:date="2022-11-23T19:33:00Z">
                <w:pPr>
                  <w:widowControl w:val="0"/>
                  <w:spacing w:line="240" w:lineRule="auto"/>
                </w:pPr>
              </w:pPrChange>
            </w:pPr>
            <w:r w:rsidRPr="00805A62">
              <w:rPr>
                <w:b/>
                <w:color w:val="000000"/>
              </w:rPr>
              <w:t>Tipo de recurso</w:t>
            </w:r>
          </w:p>
        </w:tc>
        <w:tc>
          <w:tcPr>
            <w:tcW w:w="8742" w:type="dxa"/>
            <w:shd w:val="clear" w:color="auto" w:fill="C9DAF8"/>
            <w:tcMar>
              <w:top w:w="100" w:type="dxa"/>
              <w:left w:w="100" w:type="dxa"/>
              <w:bottom w:w="100" w:type="dxa"/>
              <w:right w:w="100" w:type="dxa"/>
            </w:tcMar>
          </w:tcPr>
          <w:p w14:paraId="0A01530B" w14:textId="77777777" w:rsidR="001A578C" w:rsidRPr="00805A62" w:rsidRDefault="00000000" w:rsidP="007A47B9">
            <w:pPr>
              <w:pStyle w:val="Ttulo"/>
              <w:widowControl w:val="0"/>
              <w:spacing w:line="360" w:lineRule="auto"/>
              <w:jc w:val="center"/>
              <w:rPr>
                <w:sz w:val="22"/>
                <w:szCs w:val="22"/>
              </w:rPr>
              <w:pPrChange w:id="533" w:author="USER" w:date="2022-11-23T19:33:00Z">
                <w:pPr>
                  <w:pStyle w:val="Ttulo"/>
                  <w:widowControl w:val="0"/>
                  <w:spacing w:line="240" w:lineRule="auto"/>
                  <w:jc w:val="center"/>
                </w:pPr>
              </w:pPrChange>
            </w:pPr>
            <w:r w:rsidRPr="00805A62">
              <w:rPr>
                <w:sz w:val="22"/>
                <w:szCs w:val="22"/>
              </w:rPr>
              <w:t>Tarjetas Animadas</w:t>
            </w:r>
          </w:p>
        </w:tc>
      </w:tr>
      <w:tr w:rsidR="001A578C" w:rsidRPr="00805A62" w14:paraId="4979409E" w14:textId="77777777">
        <w:tc>
          <w:tcPr>
            <w:tcW w:w="4670" w:type="dxa"/>
            <w:shd w:val="clear" w:color="auto" w:fill="auto"/>
            <w:tcMar>
              <w:top w:w="100" w:type="dxa"/>
              <w:left w:w="100" w:type="dxa"/>
              <w:bottom w:w="100" w:type="dxa"/>
              <w:right w:w="100" w:type="dxa"/>
            </w:tcMar>
          </w:tcPr>
          <w:p w14:paraId="553AF857" w14:textId="77777777" w:rsidR="001A578C" w:rsidRPr="00805A62" w:rsidRDefault="00000000" w:rsidP="007A47B9">
            <w:pPr>
              <w:widowControl w:val="0"/>
              <w:spacing w:line="360" w:lineRule="auto"/>
              <w:rPr>
                <w:b/>
                <w:color w:val="000000"/>
              </w:rPr>
              <w:pPrChange w:id="534" w:author="USER" w:date="2022-11-23T19:33:00Z">
                <w:pPr>
                  <w:widowControl w:val="0"/>
                  <w:spacing w:line="240" w:lineRule="auto"/>
                </w:pPr>
              </w:pPrChange>
            </w:pPr>
            <w:r w:rsidRPr="00805A62">
              <w:rPr>
                <w:b/>
                <w:color w:val="000000"/>
              </w:rPr>
              <w:t>Introducción</w:t>
            </w:r>
          </w:p>
        </w:tc>
        <w:tc>
          <w:tcPr>
            <w:tcW w:w="8742" w:type="dxa"/>
            <w:shd w:val="clear" w:color="auto" w:fill="auto"/>
            <w:tcMar>
              <w:top w:w="100" w:type="dxa"/>
              <w:left w:w="100" w:type="dxa"/>
              <w:bottom w:w="100" w:type="dxa"/>
              <w:right w:w="100" w:type="dxa"/>
            </w:tcMar>
          </w:tcPr>
          <w:p w14:paraId="525607E2" w14:textId="77777777" w:rsidR="001A578C" w:rsidRPr="00805A62" w:rsidRDefault="00000000" w:rsidP="007A47B9">
            <w:pPr>
              <w:widowControl w:val="0"/>
              <w:spacing w:line="360" w:lineRule="auto"/>
              <w:rPr>
                <w:color w:val="000000"/>
              </w:rPr>
              <w:pPrChange w:id="535" w:author="USER" w:date="2022-11-23T19:33:00Z">
                <w:pPr>
                  <w:widowControl w:val="0"/>
                  <w:spacing w:line="240" w:lineRule="auto"/>
                </w:pPr>
              </w:pPrChange>
            </w:pPr>
            <w:r w:rsidRPr="00805A62">
              <w:rPr>
                <w:color w:val="000000"/>
              </w:rPr>
              <w:t xml:space="preserve">A continuación, se describen las fases principales de un laboratorio: </w:t>
            </w:r>
          </w:p>
        </w:tc>
      </w:tr>
      <w:tr w:rsidR="001A578C" w:rsidRPr="00805A62" w14:paraId="4AC01CFE" w14:textId="77777777">
        <w:tc>
          <w:tcPr>
            <w:tcW w:w="4670" w:type="dxa"/>
            <w:shd w:val="clear" w:color="auto" w:fill="auto"/>
            <w:tcMar>
              <w:top w:w="100" w:type="dxa"/>
              <w:left w:w="100" w:type="dxa"/>
              <w:bottom w:w="100" w:type="dxa"/>
              <w:right w:w="100" w:type="dxa"/>
            </w:tcMar>
          </w:tcPr>
          <w:p w14:paraId="4BB0CD3B" w14:textId="77777777" w:rsidR="001A578C" w:rsidRPr="00805A62" w:rsidRDefault="00000000" w:rsidP="007A47B9">
            <w:pPr>
              <w:widowControl w:val="0"/>
              <w:spacing w:line="360" w:lineRule="auto"/>
              <w:jc w:val="center"/>
              <w:rPr>
                <w:color w:val="000000"/>
              </w:rPr>
              <w:pPrChange w:id="536" w:author="USER" w:date="2022-11-23T19:33:00Z">
                <w:pPr>
                  <w:widowControl w:val="0"/>
                  <w:spacing w:line="240" w:lineRule="auto"/>
                  <w:jc w:val="center"/>
                </w:pPr>
              </w:pPrChange>
            </w:pPr>
            <w:sdt>
              <w:sdtPr>
                <w:tag w:val="goog_rdk_41"/>
                <w:id w:val="-721365043"/>
              </w:sdtPr>
              <w:sdtContent>
                <w:commentRangeStart w:id="537"/>
              </w:sdtContent>
            </w:sdt>
            <w:r w:rsidRPr="00805A62">
              <w:rPr>
                <w:noProof/>
                <w:color w:val="000000"/>
              </w:rPr>
              <w:drawing>
                <wp:inline distT="0" distB="0" distL="0" distR="0" wp14:anchorId="60E2F891" wp14:editId="7E66CB62">
                  <wp:extent cx="2838450" cy="1990725"/>
                  <wp:effectExtent l="0" t="0" r="0" b="0"/>
                  <wp:docPr id="2137554784" name="image18.png"/>
                  <wp:cNvGraphicFramePr/>
                  <a:graphic xmlns:a="http://schemas.openxmlformats.org/drawingml/2006/main">
                    <a:graphicData uri="http://schemas.openxmlformats.org/drawingml/2006/picture">
                      <pic:pic xmlns:pic="http://schemas.openxmlformats.org/drawingml/2006/picture">
                        <pic:nvPicPr>
                          <pic:cNvPr id="2137554784" name="image18.png"/>
                          <pic:cNvPicPr preferRelativeResize="0"/>
                        </pic:nvPicPr>
                        <pic:blipFill>
                          <a:blip r:embed="rId56"/>
                          <a:srcRect/>
                          <a:stretch>
                            <a:fillRect/>
                          </a:stretch>
                        </pic:blipFill>
                        <pic:spPr>
                          <a:xfrm>
                            <a:off x="0" y="0"/>
                            <a:ext cx="2838450" cy="1990725"/>
                          </a:xfrm>
                          <a:prstGeom prst="rect">
                            <a:avLst/>
                          </a:prstGeom>
                        </pic:spPr>
                      </pic:pic>
                    </a:graphicData>
                  </a:graphic>
                </wp:inline>
              </w:drawing>
            </w:r>
            <w:commentRangeEnd w:id="537"/>
            <w:r w:rsidRPr="00805A62">
              <w:commentReference w:id="537"/>
            </w:r>
          </w:p>
          <w:p w14:paraId="143D1C06" w14:textId="77777777" w:rsidR="001A578C" w:rsidRPr="00805A62" w:rsidRDefault="00000000" w:rsidP="007A47B9">
            <w:pPr>
              <w:widowControl w:val="0"/>
              <w:spacing w:line="360" w:lineRule="auto"/>
              <w:rPr>
                <w:color w:val="000000"/>
              </w:rPr>
              <w:pPrChange w:id="538" w:author="USER" w:date="2022-11-23T19:33:00Z">
                <w:pPr>
                  <w:widowControl w:val="0"/>
                  <w:spacing w:line="240" w:lineRule="auto"/>
                </w:pPr>
              </w:pPrChange>
            </w:pPr>
            <w:r w:rsidRPr="00805A62">
              <w:rPr>
                <w:b/>
                <w:color w:val="000000"/>
              </w:rPr>
              <w:t>Imagen</w:t>
            </w:r>
            <w:r w:rsidRPr="00805A62">
              <w:rPr>
                <w:color w:val="000000"/>
              </w:rPr>
              <w:t>: 839317_i30</w:t>
            </w:r>
          </w:p>
        </w:tc>
        <w:tc>
          <w:tcPr>
            <w:tcW w:w="8742" w:type="dxa"/>
            <w:shd w:val="clear" w:color="auto" w:fill="auto"/>
            <w:tcMar>
              <w:top w:w="100" w:type="dxa"/>
              <w:left w:w="100" w:type="dxa"/>
              <w:bottom w:w="100" w:type="dxa"/>
              <w:right w:w="100" w:type="dxa"/>
            </w:tcMar>
          </w:tcPr>
          <w:p w14:paraId="0768D804" w14:textId="77777777" w:rsidR="001A578C" w:rsidRPr="00805A62" w:rsidRDefault="00000000" w:rsidP="007A47B9">
            <w:pPr>
              <w:widowControl w:val="0"/>
              <w:spacing w:line="360" w:lineRule="auto"/>
              <w:rPr>
                <w:b/>
                <w:color w:val="000000"/>
              </w:rPr>
              <w:pPrChange w:id="539" w:author="USER" w:date="2022-11-23T19:33:00Z">
                <w:pPr>
                  <w:widowControl w:val="0"/>
                  <w:spacing w:line="240" w:lineRule="auto"/>
                </w:pPr>
              </w:pPrChange>
            </w:pPr>
            <w:r w:rsidRPr="00805A62">
              <w:rPr>
                <w:b/>
                <w:color w:val="000000"/>
              </w:rPr>
              <w:t>Trazador de placas de circuitos</w:t>
            </w:r>
          </w:p>
          <w:p w14:paraId="5C33D004" w14:textId="54B8DDFB" w:rsidR="001A578C" w:rsidRPr="00805A62" w:rsidRDefault="00000000" w:rsidP="007A47B9">
            <w:pPr>
              <w:widowControl w:val="0"/>
              <w:spacing w:line="360" w:lineRule="auto"/>
              <w:rPr>
                <w:color w:val="000000"/>
              </w:rPr>
              <w:pPrChange w:id="540" w:author="USER" w:date="2022-11-23T19:33:00Z">
                <w:pPr>
                  <w:widowControl w:val="0"/>
                  <w:spacing w:line="240" w:lineRule="auto"/>
                </w:pPr>
              </w:pPrChange>
            </w:pPr>
            <w:r w:rsidRPr="00805A62">
              <w:rPr>
                <w:color w:val="000000"/>
              </w:rPr>
              <w:t>El trazador de placas de circuitos es aquel que realiza la placa con perforaciones de orificios y las pistas necesarias por medio de un sistema de fresado que ayuda a la separación final de las placas, obteniendo una muy alta calidad. Este método se puede realizar por arranque de material o por medio de láser, obteniendo resultados similares.</w:t>
            </w:r>
          </w:p>
        </w:tc>
      </w:tr>
      <w:tr w:rsidR="001A578C" w:rsidRPr="00805A62" w14:paraId="4C4E094F" w14:textId="77777777">
        <w:tc>
          <w:tcPr>
            <w:tcW w:w="4670" w:type="dxa"/>
            <w:shd w:val="clear" w:color="auto" w:fill="auto"/>
            <w:tcMar>
              <w:top w:w="100" w:type="dxa"/>
              <w:left w:w="100" w:type="dxa"/>
              <w:bottom w:w="100" w:type="dxa"/>
              <w:right w:w="100" w:type="dxa"/>
            </w:tcMar>
          </w:tcPr>
          <w:p w14:paraId="4725198F" w14:textId="77777777" w:rsidR="001A578C" w:rsidRPr="00805A62" w:rsidRDefault="00000000" w:rsidP="007A47B9">
            <w:pPr>
              <w:widowControl w:val="0"/>
              <w:spacing w:line="360" w:lineRule="auto"/>
              <w:jc w:val="center"/>
              <w:rPr>
                <w:color w:val="000000"/>
              </w:rPr>
              <w:pPrChange w:id="541" w:author="USER" w:date="2022-11-23T19:33:00Z">
                <w:pPr>
                  <w:widowControl w:val="0"/>
                  <w:spacing w:line="240" w:lineRule="auto"/>
                  <w:jc w:val="center"/>
                </w:pPr>
              </w:pPrChange>
            </w:pPr>
            <w:sdt>
              <w:sdtPr>
                <w:tag w:val="goog_rdk_42"/>
                <w:id w:val="-1758362981"/>
              </w:sdtPr>
              <w:sdtContent>
                <w:commentRangeStart w:id="542"/>
              </w:sdtContent>
            </w:sdt>
            <w:r w:rsidRPr="00805A62">
              <w:rPr>
                <w:noProof/>
                <w:color w:val="000000"/>
              </w:rPr>
              <w:drawing>
                <wp:inline distT="0" distB="0" distL="0" distR="0" wp14:anchorId="48956058" wp14:editId="259DDF9F">
                  <wp:extent cx="2838450" cy="1990725"/>
                  <wp:effectExtent l="0" t="0" r="0" b="0"/>
                  <wp:docPr id="2137554785" name="image12.png"/>
                  <wp:cNvGraphicFramePr/>
                  <a:graphic xmlns:a="http://schemas.openxmlformats.org/drawingml/2006/main">
                    <a:graphicData uri="http://schemas.openxmlformats.org/drawingml/2006/picture">
                      <pic:pic xmlns:pic="http://schemas.openxmlformats.org/drawingml/2006/picture">
                        <pic:nvPicPr>
                          <pic:cNvPr id="2137554785" name="image12.png"/>
                          <pic:cNvPicPr preferRelativeResize="0"/>
                        </pic:nvPicPr>
                        <pic:blipFill>
                          <a:blip r:embed="rId57"/>
                          <a:srcRect/>
                          <a:stretch>
                            <a:fillRect/>
                          </a:stretch>
                        </pic:blipFill>
                        <pic:spPr>
                          <a:xfrm>
                            <a:off x="0" y="0"/>
                            <a:ext cx="2838450" cy="1990725"/>
                          </a:xfrm>
                          <a:prstGeom prst="rect">
                            <a:avLst/>
                          </a:prstGeom>
                        </pic:spPr>
                      </pic:pic>
                    </a:graphicData>
                  </a:graphic>
                </wp:inline>
              </w:drawing>
            </w:r>
            <w:commentRangeEnd w:id="542"/>
            <w:r w:rsidRPr="00805A62">
              <w:commentReference w:id="542"/>
            </w:r>
          </w:p>
          <w:p w14:paraId="7490599C" w14:textId="77777777" w:rsidR="001A578C" w:rsidRPr="00805A62" w:rsidRDefault="00000000" w:rsidP="007A47B9">
            <w:pPr>
              <w:widowControl w:val="0"/>
              <w:spacing w:line="360" w:lineRule="auto"/>
              <w:rPr>
                <w:color w:val="000000"/>
              </w:rPr>
              <w:pPrChange w:id="543" w:author="USER" w:date="2022-11-23T19:33:00Z">
                <w:pPr>
                  <w:widowControl w:val="0"/>
                  <w:spacing w:line="240" w:lineRule="auto"/>
                </w:pPr>
              </w:pPrChange>
            </w:pPr>
            <w:r w:rsidRPr="00805A62">
              <w:rPr>
                <w:b/>
                <w:color w:val="000000"/>
              </w:rPr>
              <w:t>Imagen</w:t>
            </w:r>
            <w:r w:rsidRPr="00805A62">
              <w:rPr>
                <w:color w:val="000000"/>
              </w:rPr>
              <w:t>: 839317_i31</w:t>
            </w:r>
          </w:p>
        </w:tc>
        <w:tc>
          <w:tcPr>
            <w:tcW w:w="8742" w:type="dxa"/>
            <w:shd w:val="clear" w:color="auto" w:fill="auto"/>
            <w:tcMar>
              <w:top w:w="100" w:type="dxa"/>
              <w:left w:w="100" w:type="dxa"/>
              <w:bottom w:w="100" w:type="dxa"/>
              <w:right w:w="100" w:type="dxa"/>
            </w:tcMar>
          </w:tcPr>
          <w:p w14:paraId="60CABB91" w14:textId="77777777" w:rsidR="001A578C" w:rsidRPr="00805A62" w:rsidRDefault="00000000" w:rsidP="007A47B9">
            <w:pPr>
              <w:widowControl w:val="0"/>
              <w:spacing w:line="360" w:lineRule="auto"/>
              <w:rPr>
                <w:b/>
                <w:color w:val="000000"/>
              </w:rPr>
              <w:pPrChange w:id="544" w:author="USER" w:date="2022-11-23T19:33:00Z">
                <w:pPr>
                  <w:widowControl w:val="0"/>
                  <w:spacing w:line="240" w:lineRule="auto"/>
                </w:pPr>
              </w:pPrChange>
            </w:pPr>
            <w:r w:rsidRPr="00805A62">
              <w:rPr>
                <w:b/>
                <w:color w:val="000000"/>
              </w:rPr>
              <w:t>Soldadura de placas</w:t>
            </w:r>
          </w:p>
          <w:p w14:paraId="5C8A9A4B" w14:textId="275E1750" w:rsidR="001A578C" w:rsidRPr="00805A62" w:rsidRDefault="00000000" w:rsidP="007A47B9">
            <w:pPr>
              <w:widowControl w:val="0"/>
              <w:spacing w:line="360" w:lineRule="auto"/>
              <w:rPr>
                <w:color w:val="000000"/>
              </w:rPr>
              <w:pPrChange w:id="545" w:author="USER" w:date="2022-11-23T19:33:00Z">
                <w:pPr>
                  <w:widowControl w:val="0"/>
                  <w:spacing w:line="240" w:lineRule="auto"/>
                </w:pPr>
              </w:pPrChange>
            </w:pPr>
            <w:r w:rsidRPr="00805A62">
              <w:rPr>
                <w:color w:val="000000"/>
              </w:rPr>
              <w:t>Las placas pueden ser soldadas posteriormente para continuar con el ensamble, ubicando los componentes necesarios y aplicando luego una pasta de soldadura por medio de una impresión acompañada de una interfaz de usuario que indica paso a paso el procedimiento. Esta técnica se apoya en una cámara que permite visualizar el proceso e inspeccionar la correcta aplicación de soldadura, terminando el proceso con un tratamiento en un horno de reflujo. Todo el procedimiento está soportado por un software que integra cada una de las etapas y da la posibilidad de obtener procesos estandarizados y precisos.</w:t>
            </w:r>
          </w:p>
        </w:tc>
      </w:tr>
    </w:tbl>
    <w:p w14:paraId="68C80246" w14:textId="77777777" w:rsidR="001A578C" w:rsidRPr="00805A62" w:rsidRDefault="001A578C" w:rsidP="007A47B9">
      <w:pPr>
        <w:spacing w:line="360" w:lineRule="auto"/>
        <w:ind w:left="426"/>
        <w:jc w:val="both"/>
        <w:rPr>
          <w:b/>
          <w:color w:val="7F7F7F"/>
        </w:rPr>
        <w:pPrChange w:id="546" w:author="USER" w:date="2022-11-23T19:33:00Z">
          <w:pPr>
            <w:ind w:left="426"/>
            <w:jc w:val="both"/>
          </w:pPr>
        </w:pPrChange>
      </w:pPr>
    </w:p>
    <w:tbl>
      <w:tblPr>
        <w:tblStyle w:val="Style140"/>
        <w:tblW w:w="133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690"/>
        <w:gridCol w:w="9675"/>
      </w:tblGrid>
      <w:tr w:rsidR="001A578C" w:rsidRPr="00805A62" w14:paraId="235419C5" w14:textId="77777777">
        <w:trPr>
          <w:trHeight w:val="580"/>
        </w:trPr>
        <w:tc>
          <w:tcPr>
            <w:tcW w:w="3690" w:type="dxa"/>
            <w:shd w:val="clear" w:color="auto" w:fill="C9DAF8"/>
            <w:tcMar>
              <w:top w:w="100" w:type="dxa"/>
              <w:left w:w="100" w:type="dxa"/>
              <w:bottom w:w="100" w:type="dxa"/>
              <w:right w:w="100" w:type="dxa"/>
            </w:tcMar>
          </w:tcPr>
          <w:p w14:paraId="5C0C2AD1" w14:textId="77777777" w:rsidR="001A578C" w:rsidRPr="00805A62" w:rsidRDefault="00000000" w:rsidP="007A47B9">
            <w:pPr>
              <w:widowControl w:val="0"/>
              <w:spacing w:line="360" w:lineRule="auto"/>
              <w:jc w:val="center"/>
              <w:rPr>
                <w:b/>
                <w:color w:val="000000"/>
              </w:rPr>
              <w:pPrChange w:id="547" w:author="USER" w:date="2022-11-23T19:33:00Z">
                <w:pPr>
                  <w:widowControl w:val="0"/>
                  <w:spacing w:line="240" w:lineRule="auto"/>
                  <w:jc w:val="center"/>
                </w:pPr>
              </w:pPrChange>
            </w:pPr>
            <w:r w:rsidRPr="00805A62">
              <w:rPr>
                <w:b/>
                <w:color w:val="000000"/>
              </w:rPr>
              <w:t>Tipo de recurso</w:t>
            </w:r>
          </w:p>
        </w:tc>
        <w:tc>
          <w:tcPr>
            <w:tcW w:w="9675" w:type="dxa"/>
            <w:shd w:val="clear" w:color="auto" w:fill="C9DAF8"/>
            <w:tcMar>
              <w:top w:w="100" w:type="dxa"/>
              <w:left w:w="100" w:type="dxa"/>
              <w:bottom w:w="100" w:type="dxa"/>
              <w:right w:w="100" w:type="dxa"/>
            </w:tcMar>
          </w:tcPr>
          <w:p w14:paraId="59D389A3" w14:textId="77777777" w:rsidR="001A578C" w:rsidRPr="00805A62" w:rsidRDefault="00000000" w:rsidP="007A47B9">
            <w:pPr>
              <w:pStyle w:val="Ttulo"/>
              <w:widowControl w:val="0"/>
              <w:spacing w:line="360" w:lineRule="auto"/>
              <w:jc w:val="center"/>
              <w:rPr>
                <w:sz w:val="22"/>
                <w:szCs w:val="22"/>
              </w:rPr>
              <w:pPrChange w:id="548" w:author="USER" w:date="2022-11-23T19:33:00Z">
                <w:pPr>
                  <w:pStyle w:val="Ttulo"/>
                  <w:widowControl w:val="0"/>
                  <w:spacing w:line="240" w:lineRule="auto"/>
                  <w:jc w:val="center"/>
                </w:pPr>
              </w:pPrChange>
            </w:pPr>
            <w:r w:rsidRPr="00805A62">
              <w:rPr>
                <w:sz w:val="22"/>
                <w:szCs w:val="22"/>
              </w:rPr>
              <w:t>Acordeón tipo 2</w:t>
            </w:r>
          </w:p>
        </w:tc>
      </w:tr>
      <w:tr w:rsidR="001A578C" w:rsidRPr="00805A62" w14:paraId="2353BCFB" w14:textId="77777777">
        <w:trPr>
          <w:trHeight w:val="420"/>
        </w:trPr>
        <w:tc>
          <w:tcPr>
            <w:tcW w:w="3690" w:type="dxa"/>
            <w:shd w:val="clear" w:color="auto" w:fill="auto"/>
            <w:tcMar>
              <w:top w:w="100" w:type="dxa"/>
              <w:left w:w="100" w:type="dxa"/>
              <w:bottom w:w="100" w:type="dxa"/>
              <w:right w:w="100" w:type="dxa"/>
            </w:tcMar>
          </w:tcPr>
          <w:p w14:paraId="6C6D4F17" w14:textId="77777777" w:rsidR="001A578C" w:rsidRPr="00805A62" w:rsidRDefault="00000000" w:rsidP="007A47B9">
            <w:pPr>
              <w:widowControl w:val="0"/>
              <w:spacing w:line="360" w:lineRule="auto"/>
              <w:rPr>
                <w:b/>
                <w:color w:val="000000"/>
              </w:rPr>
              <w:pPrChange w:id="549" w:author="USER" w:date="2022-11-23T19:33:00Z">
                <w:pPr>
                  <w:widowControl w:val="0"/>
                  <w:spacing w:line="240" w:lineRule="auto"/>
                </w:pPr>
              </w:pPrChange>
            </w:pPr>
            <w:r w:rsidRPr="00805A62">
              <w:rPr>
                <w:b/>
                <w:color w:val="000000"/>
              </w:rPr>
              <w:t>Introducción</w:t>
            </w:r>
          </w:p>
        </w:tc>
        <w:tc>
          <w:tcPr>
            <w:tcW w:w="9675" w:type="dxa"/>
            <w:shd w:val="clear" w:color="auto" w:fill="auto"/>
            <w:tcMar>
              <w:top w:w="100" w:type="dxa"/>
              <w:left w:w="100" w:type="dxa"/>
              <w:bottom w:w="100" w:type="dxa"/>
              <w:right w:w="100" w:type="dxa"/>
            </w:tcMar>
          </w:tcPr>
          <w:p w14:paraId="38800BDC" w14:textId="5FB11919" w:rsidR="001A578C" w:rsidRPr="00805A62" w:rsidRDefault="00000000" w:rsidP="007A47B9">
            <w:pPr>
              <w:widowControl w:val="0"/>
              <w:spacing w:line="360" w:lineRule="auto"/>
              <w:rPr>
                <w:color w:val="000000"/>
              </w:rPr>
              <w:pPrChange w:id="550" w:author="USER" w:date="2022-11-23T19:33:00Z">
                <w:pPr>
                  <w:widowControl w:val="0"/>
                  <w:spacing w:line="240" w:lineRule="auto"/>
                </w:pPr>
              </w:pPrChange>
            </w:pPr>
            <w:r w:rsidRPr="00805A62">
              <w:rPr>
                <w:color w:val="000000"/>
              </w:rPr>
              <w:t>Ahora lo invitamos a conocer algunas de las técnicas, características, métodos de uso y configuraciones de equipos de ensamble electrónicos.</w:t>
            </w:r>
          </w:p>
        </w:tc>
      </w:tr>
      <w:tr w:rsidR="001A578C" w:rsidRPr="00805A62" w14:paraId="5D586E3B" w14:textId="77777777">
        <w:trPr>
          <w:trHeight w:val="420"/>
        </w:trPr>
        <w:tc>
          <w:tcPr>
            <w:tcW w:w="13365" w:type="dxa"/>
            <w:gridSpan w:val="2"/>
            <w:shd w:val="clear" w:color="auto" w:fill="auto"/>
            <w:tcMar>
              <w:top w:w="100" w:type="dxa"/>
              <w:left w:w="100" w:type="dxa"/>
              <w:bottom w:w="100" w:type="dxa"/>
              <w:right w:w="100" w:type="dxa"/>
            </w:tcMar>
          </w:tcPr>
          <w:p w14:paraId="5E85BCA7" w14:textId="77777777" w:rsidR="001A578C" w:rsidRPr="00805A62" w:rsidRDefault="001A578C" w:rsidP="007A47B9">
            <w:pPr>
              <w:widowControl w:val="0"/>
              <w:spacing w:line="360" w:lineRule="auto"/>
              <w:jc w:val="center"/>
              <w:rPr>
                <w:color w:val="000000"/>
              </w:rPr>
              <w:pPrChange w:id="551" w:author="USER" w:date="2022-11-23T19:33:00Z">
                <w:pPr>
                  <w:widowControl w:val="0"/>
                  <w:spacing w:line="240" w:lineRule="auto"/>
                  <w:jc w:val="center"/>
                </w:pPr>
              </w:pPrChange>
            </w:pPr>
          </w:p>
          <w:p w14:paraId="4BA339D8" w14:textId="77777777" w:rsidR="001A578C" w:rsidRPr="00805A62" w:rsidRDefault="00000000" w:rsidP="007A47B9">
            <w:pPr>
              <w:widowControl w:val="0"/>
              <w:spacing w:line="360" w:lineRule="auto"/>
              <w:jc w:val="center"/>
              <w:rPr>
                <w:color w:val="000000"/>
              </w:rPr>
              <w:pPrChange w:id="552" w:author="USER" w:date="2022-11-23T19:33:00Z">
                <w:pPr>
                  <w:widowControl w:val="0"/>
                  <w:spacing w:line="240" w:lineRule="auto"/>
                  <w:jc w:val="center"/>
                </w:pPr>
              </w:pPrChange>
            </w:pPr>
            <w:sdt>
              <w:sdtPr>
                <w:tag w:val="goog_rdk_43"/>
                <w:id w:val="418916721"/>
              </w:sdtPr>
              <w:sdtContent>
                <w:commentRangeStart w:id="553"/>
              </w:sdtContent>
            </w:sdt>
            <w:r w:rsidRPr="00805A62">
              <w:rPr>
                <w:noProof/>
                <w:color w:val="000000"/>
              </w:rPr>
              <w:drawing>
                <wp:inline distT="0" distB="0" distL="114300" distR="114300" wp14:anchorId="34988D76" wp14:editId="5B77B245">
                  <wp:extent cx="4572000" cy="2543175"/>
                  <wp:effectExtent l="0" t="0" r="0" b="0"/>
                  <wp:docPr id="2137554786" name="image9.png"/>
                  <wp:cNvGraphicFramePr/>
                  <a:graphic xmlns:a="http://schemas.openxmlformats.org/drawingml/2006/main">
                    <a:graphicData uri="http://schemas.openxmlformats.org/drawingml/2006/picture">
                      <pic:pic xmlns:pic="http://schemas.openxmlformats.org/drawingml/2006/picture">
                        <pic:nvPicPr>
                          <pic:cNvPr id="2137554786" name="image9.png"/>
                          <pic:cNvPicPr preferRelativeResize="0"/>
                        </pic:nvPicPr>
                        <pic:blipFill>
                          <a:blip r:embed="rId58"/>
                          <a:srcRect/>
                          <a:stretch>
                            <a:fillRect/>
                          </a:stretch>
                        </pic:blipFill>
                        <pic:spPr>
                          <a:xfrm>
                            <a:off x="0" y="0"/>
                            <a:ext cx="4572000" cy="2543175"/>
                          </a:xfrm>
                          <a:prstGeom prst="rect">
                            <a:avLst/>
                          </a:prstGeom>
                        </pic:spPr>
                      </pic:pic>
                    </a:graphicData>
                  </a:graphic>
                </wp:inline>
              </w:drawing>
            </w:r>
            <w:commentRangeEnd w:id="553"/>
            <w:r w:rsidRPr="00805A62">
              <w:commentReference w:id="553"/>
            </w:r>
          </w:p>
          <w:p w14:paraId="1CC2197C" w14:textId="77777777" w:rsidR="001A578C" w:rsidRPr="00805A62" w:rsidRDefault="00000000" w:rsidP="007A47B9">
            <w:pPr>
              <w:widowControl w:val="0"/>
              <w:spacing w:line="360" w:lineRule="auto"/>
              <w:rPr>
                <w:b/>
                <w:color w:val="000000"/>
              </w:rPr>
              <w:pPrChange w:id="554" w:author="USER" w:date="2022-11-23T19:33:00Z">
                <w:pPr>
                  <w:widowControl w:val="0"/>
                  <w:spacing w:line="240" w:lineRule="auto"/>
                </w:pPr>
              </w:pPrChange>
            </w:pPr>
            <w:r w:rsidRPr="00805A62">
              <w:rPr>
                <w:b/>
                <w:color w:val="000000"/>
              </w:rPr>
              <w:t xml:space="preserve">Imagen: </w:t>
            </w:r>
            <w:r w:rsidRPr="00805A62">
              <w:rPr>
                <w:color w:val="000000"/>
              </w:rPr>
              <w:t>839317_i32</w:t>
            </w:r>
          </w:p>
        </w:tc>
      </w:tr>
      <w:tr w:rsidR="001A578C" w:rsidRPr="00805A62" w14:paraId="55013A58" w14:textId="77777777">
        <w:trPr>
          <w:trHeight w:val="420"/>
        </w:trPr>
        <w:tc>
          <w:tcPr>
            <w:tcW w:w="13365" w:type="dxa"/>
            <w:gridSpan w:val="2"/>
            <w:shd w:val="clear" w:color="auto" w:fill="auto"/>
            <w:tcMar>
              <w:top w:w="100" w:type="dxa"/>
              <w:left w:w="100" w:type="dxa"/>
              <w:bottom w:w="100" w:type="dxa"/>
              <w:right w:w="100" w:type="dxa"/>
            </w:tcMar>
          </w:tcPr>
          <w:p w14:paraId="2489B284" w14:textId="77777777" w:rsidR="001A578C" w:rsidRPr="00805A62" w:rsidRDefault="00000000" w:rsidP="007A47B9">
            <w:pPr>
              <w:spacing w:line="360" w:lineRule="auto"/>
              <w:rPr>
                <w:b/>
                <w:color w:val="000000"/>
              </w:rPr>
              <w:pPrChange w:id="555" w:author="USER" w:date="2022-11-23T19:33:00Z">
                <w:pPr/>
              </w:pPrChange>
            </w:pPr>
            <w:r w:rsidRPr="00805A62">
              <w:rPr>
                <w:b/>
                <w:color w:val="000000"/>
              </w:rPr>
              <w:lastRenderedPageBreak/>
              <w:t>Técnicas y sistemas de microscopias</w:t>
            </w:r>
          </w:p>
          <w:p w14:paraId="519226B4" w14:textId="6915FCE3" w:rsidR="001A578C" w:rsidRPr="00805A62" w:rsidRDefault="00000000" w:rsidP="007A47B9">
            <w:pPr>
              <w:spacing w:line="360" w:lineRule="auto"/>
              <w:pPrChange w:id="556" w:author="USER" w:date="2022-11-23T19:33:00Z">
                <w:pPr>
                  <w:spacing w:line="240" w:lineRule="auto"/>
                </w:pPr>
              </w:pPrChange>
            </w:pPr>
            <w:r w:rsidRPr="00805A62">
              <w:rPr>
                <w:color w:val="000000"/>
              </w:rPr>
              <w:t xml:space="preserve">El microscopio se usa para diferentes aplicaciones en la electrónica. En el control de calidad se usan microscopios digitales de instalación fija que ofrecen al usuario más posibilidades de orientación, lo cual le permite comprobar cada segmento de la placa individualmente, se recomienda verlo a través de una pantalla. Esta técnica permite la comprobación de cortocircuitos o alguna línea cortada comparando un patrón de contornos y la continuidad en orificios, evitando los usuales contactos en las soldaduras con los </w:t>
            </w:r>
            <w:proofErr w:type="spellStart"/>
            <w:r w:rsidRPr="00805A62">
              <w:rPr>
                <w:color w:val="000000"/>
              </w:rPr>
              <w:t>pines</w:t>
            </w:r>
            <w:proofErr w:type="spellEnd"/>
            <w:r w:rsidRPr="00805A62">
              <w:rPr>
                <w:color w:val="000000"/>
              </w:rPr>
              <w:t xml:space="preserve"> y pistas contiguas.</w:t>
            </w:r>
          </w:p>
          <w:p w14:paraId="6EE39C6F" w14:textId="77777777" w:rsidR="001A578C" w:rsidRPr="00805A62" w:rsidRDefault="001A578C" w:rsidP="007A47B9">
            <w:pPr>
              <w:spacing w:line="360" w:lineRule="auto"/>
              <w:rPr>
                <w:color w:val="000000"/>
              </w:rPr>
              <w:pPrChange w:id="557" w:author="USER" w:date="2022-11-23T19:33:00Z">
                <w:pPr>
                  <w:spacing w:line="240" w:lineRule="auto"/>
                </w:pPr>
              </w:pPrChange>
            </w:pPr>
          </w:p>
          <w:p w14:paraId="2CF52E62" w14:textId="77777777" w:rsidR="001A578C" w:rsidRPr="00805A62" w:rsidRDefault="00000000" w:rsidP="007A47B9">
            <w:pPr>
              <w:spacing w:line="360" w:lineRule="auto"/>
              <w:pPrChange w:id="558" w:author="USER" w:date="2022-11-23T19:33:00Z">
                <w:pPr>
                  <w:spacing w:line="240" w:lineRule="auto"/>
                </w:pPr>
              </w:pPrChange>
            </w:pPr>
            <w:r w:rsidRPr="00805A62">
              <w:rPr>
                <w:color w:val="000000"/>
              </w:rPr>
              <w:lastRenderedPageBreak/>
              <w:t>En soldaduras frías suele ser muy útil, dado que no se establecen contactos entre los pines de conexión y las partes. Cabe aclarar que los microscopios se utilizan en el ensamblaje de PCB, pero también en el mantenimiento de las mismas.</w:t>
            </w:r>
          </w:p>
        </w:tc>
      </w:tr>
      <w:tr w:rsidR="001A578C" w:rsidRPr="00805A62" w14:paraId="4CAFFFC8" w14:textId="77777777">
        <w:trPr>
          <w:trHeight w:val="420"/>
        </w:trPr>
        <w:tc>
          <w:tcPr>
            <w:tcW w:w="13365" w:type="dxa"/>
            <w:gridSpan w:val="2"/>
            <w:shd w:val="clear" w:color="auto" w:fill="auto"/>
            <w:tcMar>
              <w:top w:w="100" w:type="dxa"/>
              <w:left w:w="100" w:type="dxa"/>
              <w:bottom w:w="100" w:type="dxa"/>
              <w:right w:w="100" w:type="dxa"/>
            </w:tcMar>
          </w:tcPr>
          <w:p w14:paraId="2B282C85" w14:textId="77777777" w:rsidR="001A578C" w:rsidRPr="00805A62" w:rsidRDefault="00000000" w:rsidP="007A47B9">
            <w:pPr>
              <w:widowControl w:val="0"/>
              <w:spacing w:line="360" w:lineRule="auto"/>
              <w:rPr>
                <w:b/>
                <w:color w:val="000000"/>
              </w:rPr>
              <w:pPrChange w:id="559" w:author="USER" w:date="2022-11-23T19:33:00Z">
                <w:pPr>
                  <w:widowControl w:val="0"/>
                  <w:spacing w:line="240" w:lineRule="auto"/>
                </w:pPr>
              </w:pPrChange>
            </w:pPr>
            <w:r w:rsidRPr="00805A62">
              <w:rPr>
                <w:b/>
                <w:color w:val="000000"/>
              </w:rPr>
              <w:lastRenderedPageBreak/>
              <w:t>Características de los accesorios</w:t>
            </w:r>
          </w:p>
          <w:p w14:paraId="3F40A908" w14:textId="0B9384FB" w:rsidR="001A578C" w:rsidRPr="00805A62" w:rsidRDefault="00000000" w:rsidP="007A47B9">
            <w:pPr>
              <w:numPr>
                <w:ilvl w:val="0"/>
                <w:numId w:val="3"/>
              </w:numPr>
              <w:spacing w:line="360" w:lineRule="auto"/>
              <w:pPrChange w:id="560" w:author="USER" w:date="2022-11-23T19:33:00Z">
                <w:pPr>
                  <w:numPr>
                    <w:numId w:val="3"/>
                  </w:numPr>
                  <w:spacing w:line="240" w:lineRule="auto"/>
                  <w:ind w:left="720" w:hanging="360"/>
                </w:pPr>
              </w:pPrChange>
            </w:pPr>
            <w:r w:rsidRPr="00805A62">
              <w:rPr>
                <w:color w:val="000000"/>
              </w:rPr>
              <w:t xml:space="preserve">Los accesorios presentan características dependiendo de sus usos, algunos son de corte (láser o por arranque de material), de unión (soldaduras) o de recubrimiento (capas de materiales). </w:t>
            </w:r>
          </w:p>
          <w:p w14:paraId="2EA17305" w14:textId="77777777" w:rsidR="001A578C" w:rsidRPr="00805A62" w:rsidRDefault="00000000" w:rsidP="007A47B9">
            <w:pPr>
              <w:numPr>
                <w:ilvl w:val="0"/>
                <w:numId w:val="3"/>
              </w:numPr>
              <w:spacing w:line="360" w:lineRule="auto"/>
              <w:pPrChange w:id="561" w:author="USER" w:date="2022-11-23T19:33:00Z">
                <w:pPr>
                  <w:numPr>
                    <w:numId w:val="3"/>
                  </w:numPr>
                  <w:spacing w:line="240" w:lineRule="auto"/>
                  <w:ind w:left="720" w:hanging="360"/>
                </w:pPr>
              </w:pPrChange>
            </w:pPr>
            <w:r w:rsidRPr="00805A62">
              <w:rPr>
                <w:color w:val="000000"/>
              </w:rPr>
              <w:t>Los accesorios de corte, tienen características con filo y diferentes formas, dependiendo si es de perforado o de fresado.</w:t>
            </w:r>
          </w:p>
          <w:p w14:paraId="02C65BDD" w14:textId="1784C750" w:rsidR="001A578C" w:rsidRPr="00805A62" w:rsidRDefault="00000000" w:rsidP="007A47B9">
            <w:pPr>
              <w:numPr>
                <w:ilvl w:val="0"/>
                <w:numId w:val="3"/>
              </w:numPr>
              <w:spacing w:line="360" w:lineRule="auto"/>
              <w:pPrChange w:id="562" w:author="USER" w:date="2022-11-23T19:33:00Z">
                <w:pPr>
                  <w:numPr>
                    <w:numId w:val="3"/>
                  </w:numPr>
                  <w:spacing w:line="240" w:lineRule="auto"/>
                  <w:ind w:left="720" w:hanging="360"/>
                </w:pPr>
              </w:pPrChange>
            </w:pPr>
            <w:r w:rsidRPr="00805A62">
              <w:rPr>
                <w:color w:val="000000"/>
              </w:rPr>
              <w:t>Los de unión, tienen presencia de temperaturas altas y suelen ser peligrosos para los usuarios si no se tiene la protección necesaria.</w:t>
            </w:r>
          </w:p>
          <w:p w14:paraId="0EBEE6FC" w14:textId="141FB1E9" w:rsidR="001A578C" w:rsidRPr="00805A62" w:rsidRDefault="00000000" w:rsidP="007A47B9">
            <w:pPr>
              <w:numPr>
                <w:ilvl w:val="0"/>
                <w:numId w:val="3"/>
              </w:numPr>
              <w:spacing w:line="360" w:lineRule="auto"/>
              <w:pPrChange w:id="563" w:author="USER" w:date="2022-11-23T19:33:00Z">
                <w:pPr>
                  <w:numPr>
                    <w:numId w:val="3"/>
                  </w:numPr>
                  <w:spacing w:line="240" w:lineRule="auto"/>
                  <w:ind w:left="720" w:hanging="360"/>
                </w:pPr>
              </w:pPrChange>
            </w:pPr>
            <w:r w:rsidRPr="00805A62">
              <w:rPr>
                <w:color w:val="000000"/>
              </w:rPr>
              <w:t>Los de recubrimiento, son aquellos que dan acabados finales y protecciones especiales a los componentes.</w:t>
            </w:r>
          </w:p>
        </w:tc>
      </w:tr>
      <w:tr w:rsidR="001A578C" w:rsidRPr="00805A62" w14:paraId="1D0F12F6" w14:textId="77777777">
        <w:trPr>
          <w:trHeight w:val="420"/>
        </w:trPr>
        <w:tc>
          <w:tcPr>
            <w:tcW w:w="13365" w:type="dxa"/>
            <w:gridSpan w:val="2"/>
            <w:shd w:val="clear" w:color="auto" w:fill="auto"/>
            <w:tcMar>
              <w:top w:w="100" w:type="dxa"/>
              <w:left w:w="100" w:type="dxa"/>
              <w:bottom w:w="100" w:type="dxa"/>
              <w:right w:w="100" w:type="dxa"/>
            </w:tcMar>
          </w:tcPr>
          <w:p w14:paraId="16F468E9" w14:textId="77777777" w:rsidR="001A578C" w:rsidRPr="00805A62" w:rsidRDefault="00000000" w:rsidP="007A47B9">
            <w:pPr>
              <w:spacing w:line="360" w:lineRule="auto"/>
              <w:rPr>
                <w:b/>
                <w:color w:val="000000"/>
              </w:rPr>
              <w:pPrChange w:id="564" w:author="USER" w:date="2022-11-23T19:33:00Z">
                <w:pPr>
                  <w:spacing w:line="240" w:lineRule="auto"/>
                </w:pPr>
              </w:pPrChange>
            </w:pPr>
            <w:r w:rsidRPr="00805A62">
              <w:rPr>
                <w:b/>
                <w:color w:val="000000"/>
              </w:rPr>
              <w:t>Métodos de uso</w:t>
            </w:r>
          </w:p>
          <w:p w14:paraId="39697089" w14:textId="10D62CAF" w:rsidR="001A578C" w:rsidRPr="00805A62" w:rsidRDefault="00000000" w:rsidP="007A47B9">
            <w:pPr>
              <w:spacing w:line="360" w:lineRule="auto"/>
              <w:pPrChange w:id="565" w:author="USER" w:date="2022-11-23T19:33:00Z">
                <w:pPr>
                  <w:spacing w:line="240" w:lineRule="auto"/>
                </w:pPr>
              </w:pPrChange>
            </w:pPr>
            <w:r w:rsidRPr="00805A62">
              <w:rPr>
                <w:color w:val="000000"/>
              </w:rPr>
              <w:t xml:space="preserve">Los equipos actuales requieren de un conocimiento técnico y de herramientas ofimáticas por parte del usuario, son operados por medio de manuales y fichas, las cuales deben ser difundidas con anterioridad. Se requiere de habilidad para el montaje y desmonte de piezas y partes en los equipos, además de interpretación de planos eléctricos. Los equipos pueden ser operados de forma manual o automática, reconociendo que en ambos casos se requiere de la intervención humana y reconociendo los principios de funcionamiento y sistemas propios de cada equipo. </w:t>
            </w:r>
          </w:p>
        </w:tc>
      </w:tr>
      <w:tr w:rsidR="001A578C" w:rsidRPr="00805A62" w14:paraId="3C2C174C" w14:textId="77777777">
        <w:trPr>
          <w:trHeight w:val="420"/>
        </w:trPr>
        <w:tc>
          <w:tcPr>
            <w:tcW w:w="13365" w:type="dxa"/>
            <w:gridSpan w:val="2"/>
            <w:shd w:val="clear" w:color="auto" w:fill="auto"/>
            <w:tcMar>
              <w:top w:w="100" w:type="dxa"/>
              <w:left w:w="100" w:type="dxa"/>
              <w:bottom w:w="100" w:type="dxa"/>
              <w:right w:w="100" w:type="dxa"/>
            </w:tcMar>
          </w:tcPr>
          <w:p w14:paraId="66571D04" w14:textId="77777777" w:rsidR="001A578C" w:rsidRPr="00805A62" w:rsidRDefault="00000000" w:rsidP="007A47B9">
            <w:pPr>
              <w:widowControl w:val="0"/>
              <w:spacing w:line="360" w:lineRule="auto"/>
              <w:rPr>
                <w:color w:val="000000"/>
              </w:rPr>
              <w:pPrChange w:id="566" w:author="USER" w:date="2022-11-23T19:33:00Z">
                <w:pPr>
                  <w:widowControl w:val="0"/>
                  <w:spacing w:line="240" w:lineRule="auto"/>
                </w:pPr>
              </w:pPrChange>
            </w:pPr>
            <w:r w:rsidRPr="00805A62">
              <w:rPr>
                <w:b/>
                <w:color w:val="000000"/>
              </w:rPr>
              <w:t>Accionamiento y configuración</w:t>
            </w:r>
          </w:p>
          <w:p w14:paraId="3700FE64" w14:textId="07C60E68" w:rsidR="001A578C" w:rsidRPr="00805A62" w:rsidRDefault="00000000" w:rsidP="007A47B9">
            <w:pPr>
              <w:widowControl w:val="0"/>
              <w:spacing w:line="360" w:lineRule="auto"/>
              <w:rPr>
                <w:color w:val="000000"/>
              </w:rPr>
              <w:pPrChange w:id="567" w:author="USER" w:date="2022-11-23T19:33:00Z">
                <w:pPr>
                  <w:widowControl w:val="0"/>
                  <w:spacing w:line="240" w:lineRule="auto"/>
                </w:pPr>
              </w:pPrChange>
            </w:pPr>
            <w:r w:rsidRPr="00805A62">
              <w:rPr>
                <w:color w:val="000000"/>
              </w:rPr>
              <w:t xml:space="preserve">Cada equipo requiere un accionamiento y configuración específico, siempre se debe apoyar el uso en las recomendaciones de los fabricantes, siguiendo los procedimientos que se sugieren en la empresa, esto depende de los equipos que se tengan para realizar las intervenciones, pero siempre se tiene que preservar la seguridad tanto de los usuarios como de los equipos, sabiendo que se operan </w:t>
            </w:r>
            <w:r w:rsidRPr="00805A62">
              <w:rPr>
                <w:color w:val="000000"/>
              </w:rPr>
              <w:lastRenderedPageBreak/>
              <w:t>con conexiones especiales y que pueden ocasionar lesiones.</w:t>
            </w:r>
          </w:p>
        </w:tc>
      </w:tr>
    </w:tbl>
    <w:p w14:paraId="028697B4" w14:textId="77777777" w:rsidR="001A578C" w:rsidRPr="00805A62" w:rsidRDefault="001A578C" w:rsidP="007A47B9">
      <w:pPr>
        <w:spacing w:line="360" w:lineRule="auto"/>
        <w:jc w:val="both"/>
        <w:rPr>
          <w:b/>
          <w:color w:val="7F7F7F"/>
        </w:rPr>
        <w:pPrChange w:id="568" w:author="USER" w:date="2022-11-23T19:33:00Z">
          <w:pPr>
            <w:jc w:val="both"/>
          </w:pPr>
        </w:pPrChange>
      </w:pPr>
    </w:p>
    <w:p w14:paraId="007686BF" w14:textId="77777777" w:rsidR="001A578C" w:rsidRPr="00805A62" w:rsidRDefault="001A578C" w:rsidP="007A47B9">
      <w:pPr>
        <w:spacing w:line="360" w:lineRule="auto"/>
        <w:ind w:left="426"/>
        <w:jc w:val="both"/>
        <w:rPr>
          <w:b/>
          <w:color w:val="7F7F7F"/>
        </w:rPr>
        <w:pPrChange w:id="569" w:author="USER" w:date="2022-11-23T19:33:00Z">
          <w:pPr>
            <w:ind w:left="426"/>
            <w:jc w:val="both"/>
          </w:pPr>
        </w:pPrChange>
      </w:pPr>
    </w:p>
    <w:p w14:paraId="5E1C0343" w14:textId="77777777" w:rsidR="001A578C" w:rsidRPr="00805A62" w:rsidRDefault="00000000" w:rsidP="007A47B9">
      <w:pPr>
        <w:spacing w:line="360" w:lineRule="auto"/>
        <w:ind w:left="426"/>
        <w:jc w:val="both"/>
        <w:rPr>
          <w:b/>
          <w:color w:val="000000"/>
        </w:rPr>
        <w:pPrChange w:id="570" w:author="USER" w:date="2022-11-23T19:33:00Z">
          <w:pPr>
            <w:ind w:left="426"/>
            <w:jc w:val="both"/>
          </w:pPr>
        </w:pPrChange>
      </w:pPr>
      <w:r w:rsidRPr="00805A62">
        <w:rPr>
          <w:b/>
          <w:color w:val="000000"/>
        </w:rPr>
        <w:t>2.2. Riesgo en ensamble electrónico</w:t>
      </w:r>
    </w:p>
    <w:tbl>
      <w:tblPr>
        <w:tblStyle w:val="Style14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2896DEB9" w14:textId="77777777">
        <w:trPr>
          <w:trHeight w:val="444"/>
        </w:trPr>
        <w:tc>
          <w:tcPr>
            <w:tcW w:w="13422" w:type="dxa"/>
            <w:shd w:val="clear" w:color="auto" w:fill="8DB3E2"/>
          </w:tcPr>
          <w:p w14:paraId="73B602D0" w14:textId="77777777" w:rsidR="001A578C" w:rsidRPr="00805A62" w:rsidRDefault="00000000" w:rsidP="007A47B9">
            <w:pPr>
              <w:pStyle w:val="Ttulo1"/>
              <w:spacing w:before="0" w:after="0" w:line="360" w:lineRule="auto"/>
              <w:jc w:val="center"/>
              <w:rPr>
                <w:sz w:val="22"/>
                <w:szCs w:val="22"/>
              </w:rPr>
              <w:pPrChange w:id="571" w:author="USER" w:date="2022-11-23T19:33:00Z">
                <w:pPr>
                  <w:pStyle w:val="Ttulo1"/>
                  <w:spacing w:before="0" w:after="0"/>
                  <w:jc w:val="center"/>
                </w:pPr>
              </w:pPrChange>
            </w:pPr>
            <w:r w:rsidRPr="00805A62">
              <w:rPr>
                <w:sz w:val="22"/>
                <w:szCs w:val="22"/>
              </w:rPr>
              <w:t>Cuadro de texto</w:t>
            </w:r>
          </w:p>
        </w:tc>
      </w:tr>
      <w:tr w:rsidR="001A578C" w:rsidRPr="00805A62" w14:paraId="08B4FB3C" w14:textId="77777777">
        <w:tc>
          <w:tcPr>
            <w:tcW w:w="13422" w:type="dxa"/>
          </w:tcPr>
          <w:p w14:paraId="3EEB2E1B" w14:textId="76B97119" w:rsidR="001A578C" w:rsidRPr="00805A62" w:rsidRDefault="00000000" w:rsidP="007A47B9">
            <w:pPr>
              <w:spacing w:line="360" w:lineRule="auto"/>
              <w:rPr>
                <w:color w:val="000000"/>
              </w:rPr>
              <w:pPrChange w:id="572" w:author="USER" w:date="2022-11-23T19:33:00Z">
                <w:pPr>
                  <w:spacing w:line="240" w:lineRule="auto"/>
                </w:pPr>
              </w:pPrChange>
            </w:pPr>
            <w:r w:rsidRPr="00805A62">
              <w:rPr>
                <w:color w:val="000000"/>
              </w:rPr>
              <w:t>La electricidad es la principal fuente de energía de los dispositivos eléctricos y electrónicos, la cual es de difícil detección y puede ocasionar accidentes considerables a las personas o a la infraestructura, tales como incendios, quemaduras, caídas a diferentes niveles, golpes y choques eléctricos.</w:t>
            </w:r>
          </w:p>
          <w:p w14:paraId="5F54A5E9" w14:textId="77777777" w:rsidR="001A578C" w:rsidRPr="00805A62" w:rsidRDefault="001A578C" w:rsidP="007A47B9">
            <w:pPr>
              <w:spacing w:line="360" w:lineRule="auto"/>
              <w:rPr>
                <w:rFonts w:eastAsia="Times New Roman"/>
                <w:color w:val="000000"/>
              </w:rPr>
              <w:pPrChange w:id="573" w:author="USER" w:date="2022-11-23T19:33:00Z">
                <w:pPr>
                  <w:spacing w:line="240" w:lineRule="auto"/>
                </w:pPr>
              </w:pPrChange>
            </w:pPr>
          </w:p>
          <w:p w14:paraId="4D6DCF42" w14:textId="3A5FC7F0" w:rsidR="001A578C" w:rsidRPr="00805A62" w:rsidRDefault="00000000" w:rsidP="007A47B9">
            <w:pPr>
              <w:spacing w:line="360" w:lineRule="auto"/>
              <w:rPr>
                <w:rFonts w:eastAsia="Times New Roman"/>
                <w:color w:val="000000"/>
              </w:rPr>
              <w:pPrChange w:id="574" w:author="USER" w:date="2022-11-23T19:33:00Z">
                <w:pPr>
                  <w:spacing w:line="240" w:lineRule="auto"/>
                </w:pPr>
              </w:pPrChange>
            </w:pPr>
            <w:r w:rsidRPr="00805A62">
              <w:rPr>
                <w:color w:val="000000"/>
              </w:rPr>
              <w:t>Aunque este tipo de accidentes no suelen presentarse con frecuencia, cuando ocurren revisten un alto grado de afectación al organismo con consecuencias graves que pueden significar hasta la pérdida de la vida. La gravedad del daño depende de diferentes factores asociados a las tensiones que manejan los aparatos y al tipo de cuidado que se debe tener para evitar los accidentes, aunque no existe ninguna medida que evite la presencia de los riesgos.</w:t>
            </w:r>
          </w:p>
        </w:tc>
      </w:tr>
    </w:tbl>
    <w:p w14:paraId="2216E1A0" w14:textId="77777777" w:rsidR="001A578C" w:rsidRPr="00805A62" w:rsidRDefault="001A578C" w:rsidP="007A47B9">
      <w:pPr>
        <w:spacing w:line="360" w:lineRule="auto"/>
        <w:jc w:val="both"/>
        <w:rPr>
          <w:b/>
          <w:color w:val="7F7F7F"/>
        </w:rPr>
        <w:pPrChange w:id="575" w:author="USER" w:date="2022-11-23T19:33:00Z">
          <w:pPr>
            <w:jc w:val="both"/>
          </w:pPr>
        </w:pPrChange>
      </w:pPr>
    </w:p>
    <w:tbl>
      <w:tblPr>
        <w:tblStyle w:val="Style142"/>
        <w:tblW w:w="134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60"/>
        <w:gridCol w:w="8520"/>
        <w:gridCol w:w="2460"/>
      </w:tblGrid>
      <w:tr w:rsidR="001A578C" w:rsidRPr="00805A62" w14:paraId="3CE5F09E" w14:textId="77777777">
        <w:trPr>
          <w:trHeight w:val="460"/>
        </w:trPr>
        <w:tc>
          <w:tcPr>
            <w:tcW w:w="2460" w:type="dxa"/>
            <w:shd w:val="clear" w:color="auto" w:fill="C9DAF8"/>
            <w:tcMar>
              <w:top w:w="100" w:type="dxa"/>
              <w:left w:w="100" w:type="dxa"/>
              <w:bottom w:w="100" w:type="dxa"/>
              <w:right w:w="100" w:type="dxa"/>
            </w:tcMar>
          </w:tcPr>
          <w:p w14:paraId="62DA6CC6" w14:textId="77777777" w:rsidR="001A578C" w:rsidRPr="00805A62" w:rsidRDefault="00000000" w:rsidP="007A47B9">
            <w:pPr>
              <w:widowControl w:val="0"/>
              <w:spacing w:line="360" w:lineRule="auto"/>
              <w:jc w:val="center"/>
              <w:rPr>
                <w:b/>
                <w:color w:val="000000"/>
              </w:rPr>
              <w:pPrChange w:id="576" w:author="USER" w:date="2022-11-23T19:33:00Z">
                <w:pPr>
                  <w:widowControl w:val="0"/>
                  <w:spacing w:line="240" w:lineRule="auto"/>
                  <w:jc w:val="center"/>
                </w:pPr>
              </w:pPrChange>
            </w:pPr>
            <w:r w:rsidRPr="00805A62">
              <w:rPr>
                <w:b/>
                <w:color w:val="000000"/>
              </w:rPr>
              <w:t>Tipo de recurso</w:t>
            </w:r>
          </w:p>
        </w:tc>
        <w:tc>
          <w:tcPr>
            <w:tcW w:w="10980" w:type="dxa"/>
            <w:gridSpan w:val="2"/>
            <w:shd w:val="clear" w:color="auto" w:fill="C9DAF8"/>
            <w:tcMar>
              <w:top w:w="100" w:type="dxa"/>
              <w:left w:w="100" w:type="dxa"/>
              <w:bottom w:w="100" w:type="dxa"/>
              <w:right w:w="100" w:type="dxa"/>
            </w:tcMar>
          </w:tcPr>
          <w:p w14:paraId="708BC3DD" w14:textId="77777777" w:rsidR="001A578C" w:rsidRPr="00805A62" w:rsidRDefault="00000000" w:rsidP="007A47B9">
            <w:pPr>
              <w:pStyle w:val="Ttulo"/>
              <w:widowControl w:val="0"/>
              <w:spacing w:line="360" w:lineRule="auto"/>
              <w:jc w:val="center"/>
              <w:rPr>
                <w:sz w:val="22"/>
                <w:szCs w:val="22"/>
              </w:rPr>
              <w:pPrChange w:id="577" w:author="USER" w:date="2022-11-23T19:33:00Z">
                <w:pPr>
                  <w:pStyle w:val="Ttulo"/>
                  <w:widowControl w:val="0"/>
                  <w:spacing w:line="240" w:lineRule="auto"/>
                  <w:jc w:val="center"/>
                </w:pPr>
              </w:pPrChange>
            </w:pPr>
            <w:r w:rsidRPr="00805A62">
              <w:rPr>
                <w:sz w:val="22"/>
                <w:szCs w:val="22"/>
              </w:rPr>
              <w:t>Infografía interactiva Punto caliente</w:t>
            </w:r>
          </w:p>
        </w:tc>
      </w:tr>
      <w:tr w:rsidR="001A578C" w:rsidRPr="00805A62" w14:paraId="66A825A4" w14:textId="77777777">
        <w:trPr>
          <w:trHeight w:val="420"/>
        </w:trPr>
        <w:tc>
          <w:tcPr>
            <w:tcW w:w="2460" w:type="dxa"/>
            <w:shd w:val="clear" w:color="auto" w:fill="auto"/>
            <w:tcMar>
              <w:top w:w="100" w:type="dxa"/>
              <w:left w:w="100" w:type="dxa"/>
              <w:bottom w:w="100" w:type="dxa"/>
              <w:right w:w="100" w:type="dxa"/>
            </w:tcMar>
          </w:tcPr>
          <w:p w14:paraId="5C4CB6A3" w14:textId="77777777" w:rsidR="001A578C" w:rsidRPr="00805A62" w:rsidRDefault="00000000" w:rsidP="007A47B9">
            <w:pPr>
              <w:widowControl w:val="0"/>
              <w:spacing w:line="360" w:lineRule="auto"/>
              <w:rPr>
                <w:b/>
                <w:color w:val="000000"/>
              </w:rPr>
              <w:pPrChange w:id="578" w:author="USER" w:date="2022-11-23T19:33:00Z">
                <w:pPr>
                  <w:widowControl w:val="0"/>
                  <w:spacing w:line="240" w:lineRule="auto"/>
                </w:pPr>
              </w:pPrChange>
            </w:pPr>
            <w:r w:rsidRPr="00805A62">
              <w:rPr>
                <w:b/>
                <w:color w:val="000000"/>
              </w:rPr>
              <w:t>Texto introductorio</w:t>
            </w:r>
          </w:p>
        </w:tc>
        <w:tc>
          <w:tcPr>
            <w:tcW w:w="10980" w:type="dxa"/>
            <w:gridSpan w:val="2"/>
            <w:shd w:val="clear" w:color="auto" w:fill="auto"/>
            <w:tcMar>
              <w:top w:w="100" w:type="dxa"/>
              <w:left w:w="100" w:type="dxa"/>
              <w:bottom w:w="100" w:type="dxa"/>
              <w:right w:w="100" w:type="dxa"/>
            </w:tcMar>
          </w:tcPr>
          <w:p w14:paraId="060771DF" w14:textId="77777777" w:rsidR="001A578C" w:rsidRPr="00805A62" w:rsidRDefault="00000000" w:rsidP="007A47B9">
            <w:pPr>
              <w:widowControl w:val="0"/>
              <w:spacing w:line="360" w:lineRule="auto"/>
              <w:rPr>
                <w:color w:val="666666"/>
              </w:rPr>
              <w:pPrChange w:id="579" w:author="USER" w:date="2022-11-23T19:33:00Z">
                <w:pPr>
                  <w:widowControl w:val="0"/>
                  <w:spacing w:line="240" w:lineRule="auto"/>
                </w:pPr>
              </w:pPrChange>
            </w:pPr>
            <w:r w:rsidRPr="00805A62">
              <w:rPr>
                <w:color w:val="000000"/>
              </w:rPr>
              <w:t>A continuación, se presentan los riesgos en ensamble electrónico.</w:t>
            </w:r>
          </w:p>
        </w:tc>
      </w:tr>
      <w:tr w:rsidR="001A578C" w:rsidRPr="00805A62" w14:paraId="7E29EB6A" w14:textId="77777777">
        <w:trPr>
          <w:trHeight w:val="420"/>
        </w:trPr>
        <w:tc>
          <w:tcPr>
            <w:tcW w:w="13440" w:type="dxa"/>
            <w:gridSpan w:val="3"/>
            <w:shd w:val="clear" w:color="auto" w:fill="auto"/>
            <w:tcMar>
              <w:top w:w="100" w:type="dxa"/>
              <w:left w:w="100" w:type="dxa"/>
              <w:bottom w:w="100" w:type="dxa"/>
              <w:right w:w="100" w:type="dxa"/>
            </w:tcMar>
          </w:tcPr>
          <w:p w14:paraId="5BB8F62B" w14:textId="07860CBF" w:rsidR="001A578C" w:rsidRPr="00805A62" w:rsidRDefault="00000000" w:rsidP="007A47B9">
            <w:pPr>
              <w:widowControl w:val="0"/>
              <w:spacing w:line="360" w:lineRule="auto"/>
              <w:rPr>
                <w:color w:val="000000"/>
              </w:rPr>
              <w:pPrChange w:id="580" w:author="USER" w:date="2022-11-23T19:33:00Z">
                <w:pPr>
                  <w:widowControl w:val="0"/>
                  <w:spacing w:line="240" w:lineRule="auto"/>
                </w:pPr>
              </w:pPrChange>
            </w:pPr>
            <w:r w:rsidRPr="00805A62">
              <w:rPr>
                <w:b/>
                <w:color w:val="000000"/>
              </w:rPr>
              <w:t>Figura 5</w:t>
            </w:r>
          </w:p>
          <w:p w14:paraId="61C8B78B" w14:textId="77777777" w:rsidR="001A578C" w:rsidRPr="00805A62" w:rsidRDefault="00000000" w:rsidP="007A47B9">
            <w:pPr>
              <w:widowControl w:val="0"/>
              <w:spacing w:line="360" w:lineRule="auto"/>
              <w:rPr>
                <w:i/>
                <w:color w:val="000000"/>
              </w:rPr>
              <w:pPrChange w:id="581" w:author="USER" w:date="2022-11-23T19:33:00Z">
                <w:pPr>
                  <w:widowControl w:val="0"/>
                  <w:spacing w:line="240" w:lineRule="auto"/>
                </w:pPr>
              </w:pPrChange>
            </w:pPr>
            <w:r w:rsidRPr="00805A62">
              <w:rPr>
                <w:i/>
                <w:color w:val="000000"/>
              </w:rPr>
              <w:t>Riesgo en ensamble electrónico</w:t>
            </w:r>
          </w:p>
          <w:p w14:paraId="6C364D39" w14:textId="77777777" w:rsidR="001A578C" w:rsidRPr="00805A62" w:rsidRDefault="001A578C" w:rsidP="007A47B9">
            <w:pPr>
              <w:widowControl w:val="0"/>
              <w:spacing w:line="360" w:lineRule="auto"/>
              <w:rPr>
                <w:b/>
                <w:color w:val="000000"/>
              </w:rPr>
              <w:pPrChange w:id="582" w:author="USER" w:date="2022-11-23T19:33:00Z">
                <w:pPr>
                  <w:widowControl w:val="0"/>
                  <w:spacing w:line="240" w:lineRule="auto"/>
                </w:pPr>
              </w:pPrChange>
            </w:pPr>
          </w:p>
          <w:p w14:paraId="09362B5B" w14:textId="786C5035" w:rsidR="001A578C" w:rsidRPr="00805A62" w:rsidRDefault="00000000" w:rsidP="007A47B9">
            <w:pPr>
              <w:widowControl w:val="0"/>
              <w:spacing w:line="360" w:lineRule="auto"/>
              <w:jc w:val="center"/>
              <w:rPr>
                <w:color w:val="FF0000"/>
              </w:rPr>
              <w:pPrChange w:id="583" w:author="USER" w:date="2022-11-23T19:33:00Z">
                <w:pPr>
                  <w:widowControl w:val="0"/>
                  <w:spacing w:line="240" w:lineRule="auto"/>
                  <w:jc w:val="center"/>
                </w:pPr>
              </w:pPrChange>
            </w:pPr>
            <w:sdt>
              <w:sdtPr>
                <w:tag w:val="goog_rdk_44"/>
                <w:id w:val="636679863"/>
              </w:sdtPr>
              <w:sdtContent>
                <w:commentRangeStart w:id="584"/>
              </w:sdtContent>
            </w:sdt>
            <w:r w:rsidRPr="00805A62">
              <w:rPr>
                <w:noProof/>
                <w:color w:val="000000"/>
              </w:rPr>
              <w:drawing>
                <wp:inline distT="0" distB="0" distL="114300" distR="114300" wp14:anchorId="19FEE912" wp14:editId="63400F82">
                  <wp:extent cx="4572000" cy="3581400"/>
                  <wp:effectExtent l="0" t="0" r="0" b="0"/>
                  <wp:docPr id="2137554787" name="image4.png"/>
                  <wp:cNvGraphicFramePr/>
                  <a:graphic xmlns:a="http://schemas.openxmlformats.org/drawingml/2006/main">
                    <a:graphicData uri="http://schemas.openxmlformats.org/drawingml/2006/picture">
                      <pic:pic xmlns:pic="http://schemas.openxmlformats.org/drawingml/2006/picture">
                        <pic:nvPicPr>
                          <pic:cNvPr id="2137554787" name="image4.png"/>
                          <pic:cNvPicPr preferRelativeResize="0"/>
                        </pic:nvPicPr>
                        <pic:blipFill>
                          <a:blip r:embed="rId59"/>
                          <a:srcRect/>
                          <a:stretch>
                            <a:fillRect/>
                          </a:stretch>
                        </pic:blipFill>
                        <pic:spPr>
                          <a:xfrm>
                            <a:off x="0" y="0"/>
                            <a:ext cx="4572000" cy="3581400"/>
                          </a:xfrm>
                          <a:prstGeom prst="rect">
                            <a:avLst/>
                          </a:prstGeom>
                        </pic:spPr>
                      </pic:pic>
                    </a:graphicData>
                  </a:graphic>
                </wp:inline>
              </w:drawing>
            </w:r>
            <w:commentRangeEnd w:id="584"/>
            <w:r w:rsidRPr="00805A62">
              <w:commentReference w:id="584"/>
            </w:r>
          </w:p>
        </w:tc>
      </w:tr>
      <w:tr w:rsidR="001A578C" w:rsidRPr="00805A62" w14:paraId="2381A3C6" w14:textId="77777777">
        <w:trPr>
          <w:trHeight w:val="420"/>
        </w:trPr>
        <w:tc>
          <w:tcPr>
            <w:tcW w:w="2460" w:type="dxa"/>
            <w:shd w:val="clear" w:color="auto" w:fill="auto"/>
            <w:tcMar>
              <w:top w:w="100" w:type="dxa"/>
              <w:left w:w="100" w:type="dxa"/>
              <w:bottom w:w="100" w:type="dxa"/>
              <w:right w:w="100" w:type="dxa"/>
            </w:tcMar>
          </w:tcPr>
          <w:p w14:paraId="29394BE7" w14:textId="77777777" w:rsidR="001A578C" w:rsidRPr="00805A62" w:rsidRDefault="00000000" w:rsidP="007A47B9">
            <w:pPr>
              <w:widowControl w:val="0"/>
              <w:spacing w:line="360" w:lineRule="auto"/>
              <w:rPr>
                <w:b/>
                <w:color w:val="000000"/>
              </w:rPr>
              <w:pPrChange w:id="585" w:author="USER" w:date="2022-11-23T19:33:00Z">
                <w:pPr>
                  <w:widowControl w:val="0"/>
                  <w:spacing w:line="240" w:lineRule="auto"/>
                </w:pPr>
              </w:pPrChange>
            </w:pPr>
            <w:r w:rsidRPr="00805A62">
              <w:rPr>
                <w:b/>
                <w:color w:val="000000"/>
              </w:rPr>
              <w:lastRenderedPageBreak/>
              <w:t>Código de la imagen</w:t>
            </w:r>
          </w:p>
        </w:tc>
        <w:tc>
          <w:tcPr>
            <w:tcW w:w="10980" w:type="dxa"/>
            <w:gridSpan w:val="2"/>
            <w:shd w:val="clear" w:color="auto" w:fill="auto"/>
            <w:tcMar>
              <w:top w:w="100" w:type="dxa"/>
              <w:left w:w="100" w:type="dxa"/>
              <w:bottom w:w="100" w:type="dxa"/>
              <w:right w:w="100" w:type="dxa"/>
            </w:tcMar>
          </w:tcPr>
          <w:p w14:paraId="1621A347" w14:textId="77777777" w:rsidR="001A578C" w:rsidRPr="00805A62" w:rsidRDefault="00000000" w:rsidP="007A47B9">
            <w:pPr>
              <w:widowControl w:val="0"/>
              <w:spacing w:line="360" w:lineRule="auto"/>
              <w:rPr>
                <w:color w:val="000000"/>
              </w:rPr>
              <w:pPrChange w:id="586" w:author="USER" w:date="2022-11-23T19:33:00Z">
                <w:pPr>
                  <w:widowControl w:val="0"/>
                  <w:spacing w:line="240" w:lineRule="auto"/>
                </w:pPr>
              </w:pPrChange>
            </w:pPr>
            <w:r w:rsidRPr="00805A62">
              <w:rPr>
                <w:color w:val="000000"/>
              </w:rPr>
              <w:t>839317_i33</w:t>
            </w:r>
          </w:p>
        </w:tc>
      </w:tr>
      <w:tr w:rsidR="001A578C" w:rsidRPr="00805A62" w14:paraId="435538FA" w14:textId="77777777">
        <w:tc>
          <w:tcPr>
            <w:tcW w:w="2460" w:type="dxa"/>
            <w:shd w:val="clear" w:color="auto" w:fill="auto"/>
            <w:tcMar>
              <w:top w:w="100" w:type="dxa"/>
              <w:left w:w="100" w:type="dxa"/>
              <w:bottom w:w="100" w:type="dxa"/>
              <w:right w:w="100" w:type="dxa"/>
            </w:tcMar>
          </w:tcPr>
          <w:p w14:paraId="3F74B99F" w14:textId="77777777" w:rsidR="001A578C" w:rsidRPr="00805A62" w:rsidRDefault="00000000" w:rsidP="007A47B9">
            <w:pPr>
              <w:widowControl w:val="0"/>
              <w:spacing w:line="360" w:lineRule="auto"/>
              <w:rPr>
                <w:b/>
                <w:color w:val="000000"/>
              </w:rPr>
              <w:pPrChange w:id="587" w:author="USER" w:date="2022-11-23T19:33:00Z">
                <w:pPr>
                  <w:widowControl w:val="0"/>
                  <w:spacing w:line="240" w:lineRule="auto"/>
                </w:pPr>
              </w:pPrChange>
            </w:pPr>
            <w:r w:rsidRPr="00805A62">
              <w:rPr>
                <w:b/>
                <w:color w:val="000000"/>
              </w:rPr>
              <w:lastRenderedPageBreak/>
              <w:t>Punto caliente 1</w:t>
            </w:r>
          </w:p>
        </w:tc>
        <w:tc>
          <w:tcPr>
            <w:tcW w:w="8520" w:type="dxa"/>
            <w:shd w:val="clear" w:color="auto" w:fill="auto"/>
            <w:tcMar>
              <w:top w:w="100" w:type="dxa"/>
              <w:left w:w="100" w:type="dxa"/>
              <w:bottom w:w="100" w:type="dxa"/>
              <w:right w:w="100" w:type="dxa"/>
            </w:tcMar>
          </w:tcPr>
          <w:p w14:paraId="7C01E8AB" w14:textId="77777777" w:rsidR="001A578C" w:rsidRPr="00805A62" w:rsidRDefault="00000000" w:rsidP="007A47B9">
            <w:pPr>
              <w:widowControl w:val="0"/>
              <w:spacing w:line="360" w:lineRule="auto"/>
              <w:rPr>
                <w:b/>
                <w:color w:val="000000"/>
              </w:rPr>
              <w:pPrChange w:id="588" w:author="USER" w:date="2022-11-23T19:33:00Z">
                <w:pPr>
                  <w:widowControl w:val="0"/>
                  <w:spacing w:line="240" w:lineRule="auto"/>
                </w:pPr>
              </w:pPrChange>
            </w:pPr>
            <w:r w:rsidRPr="00805A62">
              <w:rPr>
                <w:b/>
                <w:color w:val="000000"/>
              </w:rPr>
              <w:t>Concepto</w:t>
            </w:r>
          </w:p>
          <w:p w14:paraId="7047D524" w14:textId="6E4E0619" w:rsidR="001A578C" w:rsidRPr="00805A62" w:rsidRDefault="00000000" w:rsidP="007A47B9">
            <w:pPr>
              <w:widowControl w:val="0"/>
              <w:spacing w:line="360" w:lineRule="auto"/>
              <w:pPrChange w:id="589" w:author="USER" w:date="2022-11-23T19:33:00Z">
                <w:pPr>
                  <w:widowControl w:val="0"/>
                  <w:spacing w:line="240" w:lineRule="auto"/>
                </w:pPr>
              </w:pPrChange>
            </w:pPr>
            <w:r w:rsidRPr="00805A62">
              <w:rPr>
                <w:color w:val="000000"/>
              </w:rPr>
              <w:t>Los riesgos están relacionados con las situaciones que pueden ocasionar o poner en peligro la integridad de las personas, en electrónica no se es ajeno a esta situación dado que se puede trabajar con altas temperaturas, exposición a vapores o humos, contacto con elementos cortopunzantes, agentes químicos y tensiones eléctricas.</w:t>
            </w:r>
          </w:p>
        </w:tc>
        <w:tc>
          <w:tcPr>
            <w:tcW w:w="2460" w:type="dxa"/>
            <w:shd w:val="clear" w:color="auto" w:fill="auto"/>
            <w:tcMar>
              <w:top w:w="100" w:type="dxa"/>
              <w:left w:w="100" w:type="dxa"/>
              <w:bottom w:w="100" w:type="dxa"/>
              <w:right w:w="100" w:type="dxa"/>
            </w:tcMar>
          </w:tcPr>
          <w:p w14:paraId="0EC8AB03" w14:textId="77777777" w:rsidR="001A578C" w:rsidRPr="00805A62" w:rsidRDefault="00000000" w:rsidP="007A47B9">
            <w:pPr>
              <w:widowControl w:val="0"/>
              <w:spacing w:line="360" w:lineRule="auto"/>
              <w:rPr>
                <w:color w:val="000000"/>
              </w:rPr>
              <w:pPrChange w:id="590" w:author="USER" w:date="2022-11-23T19:33:00Z">
                <w:pPr>
                  <w:widowControl w:val="0"/>
                  <w:spacing w:line="240" w:lineRule="auto"/>
                </w:pPr>
              </w:pPrChange>
            </w:pPr>
            <w:r w:rsidRPr="00805A62">
              <w:rPr>
                <w:noProof/>
                <w:color w:val="000000"/>
              </w:rPr>
              <w:drawing>
                <wp:inline distT="0" distB="0" distL="114300" distR="114300" wp14:anchorId="2B9FE25E" wp14:editId="2FBBF875">
                  <wp:extent cx="685800" cy="781050"/>
                  <wp:effectExtent l="0" t="0" r="0" b="0"/>
                  <wp:docPr id="2137554788" name="image14.png"/>
                  <wp:cNvGraphicFramePr/>
                  <a:graphic xmlns:a="http://schemas.openxmlformats.org/drawingml/2006/main">
                    <a:graphicData uri="http://schemas.openxmlformats.org/drawingml/2006/picture">
                      <pic:pic xmlns:pic="http://schemas.openxmlformats.org/drawingml/2006/picture">
                        <pic:nvPicPr>
                          <pic:cNvPr id="2137554788" name="image14.png"/>
                          <pic:cNvPicPr preferRelativeResize="0"/>
                        </pic:nvPicPr>
                        <pic:blipFill>
                          <a:blip r:embed="rId60"/>
                          <a:srcRect/>
                          <a:stretch>
                            <a:fillRect/>
                          </a:stretch>
                        </pic:blipFill>
                        <pic:spPr>
                          <a:xfrm>
                            <a:off x="0" y="0"/>
                            <a:ext cx="685800" cy="781050"/>
                          </a:xfrm>
                          <a:prstGeom prst="rect">
                            <a:avLst/>
                          </a:prstGeom>
                        </pic:spPr>
                      </pic:pic>
                    </a:graphicData>
                  </a:graphic>
                </wp:inline>
              </w:drawing>
            </w:r>
          </w:p>
        </w:tc>
      </w:tr>
      <w:tr w:rsidR="001A578C" w:rsidRPr="00805A62" w14:paraId="68D5EFF5" w14:textId="77777777">
        <w:tc>
          <w:tcPr>
            <w:tcW w:w="2460" w:type="dxa"/>
            <w:shd w:val="clear" w:color="auto" w:fill="auto"/>
            <w:tcMar>
              <w:top w:w="100" w:type="dxa"/>
              <w:left w:w="100" w:type="dxa"/>
              <w:bottom w:w="100" w:type="dxa"/>
              <w:right w:w="100" w:type="dxa"/>
            </w:tcMar>
          </w:tcPr>
          <w:p w14:paraId="3777B313" w14:textId="77777777" w:rsidR="001A578C" w:rsidRPr="00805A62" w:rsidRDefault="00000000" w:rsidP="007A47B9">
            <w:pPr>
              <w:widowControl w:val="0"/>
              <w:spacing w:line="360" w:lineRule="auto"/>
              <w:rPr>
                <w:b/>
                <w:color w:val="000000"/>
              </w:rPr>
              <w:pPrChange w:id="591" w:author="USER" w:date="2022-11-23T19:33:00Z">
                <w:pPr>
                  <w:widowControl w:val="0"/>
                  <w:spacing w:line="240" w:lineRule="auto"/>
                </w:pPr>
              </w:pPrChange>
            </w:pPr>
            <w:r w:rsidRPr="00805A62">
              <w:rPr>
                <w:b/>
                <w:color w:val="000000"/>
              </w:rPr>
              <w:t>Punto caliente 2</w:t>
            </w:r>
          </w:p>
        </w:tc>
        <w:tc>
          <w:tcPr>
            <w:tcW w:w="8520" w:type="dxa"/>
            <w:shd w:val="clear" w:color="auto" w:fill="auto"/>
            <w:tcMar>
              <w:top w:w="100" w:type="dxa"/>
              <w:left w:w="100" w:type="dxa"/>
              <w:bottom w:w="100" w:type="dxa"/>
              <w:right w:w="100" w:type="dxa"/>
            </w:tcMar>
          </w:tcPr>
          <w:p w14:paraId="061DBB18" w14:textId="77777777" w:rsidR="001A578C" w:rsidRPr="00805A62" w:rsidRDefault="00000000" w:rsidP="007A47B9">
            <w:pPr>
              <w:widowControl w:val="0"/>
              <w:spacing w:line="360" w:lineRule="auto"/>
              <w:rPr>
                <w:b/>
                <w:color w:val="000000"/>
              </w:rPr>
              <w:pPrChange w:id="592" w:author="USER" w:date="2022-11-23T19:33:00Z">
                <w:pPr>
                  <w:widowControl w:val="0"/>
                  <w:spacing w:line="240" w:lineRule="auto"/>
                </w:pPr>
              </w:pPrChange>
            </w:pPr>
            <w:r w:rsidRPr="00805A62">
              <w:rPr>
                <w:b/>
                <w:color w:val="000000"/>
              </w:rPr>
              <w:t>Descargas electrostáticas</w:t>
            </w:r>
          </w:p>
          <w:p w14:paraId="3D9F3D5E" w14:textId="7E40752F" w:rsidR="001A578C" w:rsidRPr="00805A62" w:rsidRDefault="00000000" w:rsidP="007A47B9">
            <w:pPr>
              <w:widowControl w:val="0"/>
              <w:spacing w:line="360" w:lineRule="auto"/>
              <w:pPrChange w:id="593" w:author="USER" w:date="2022-11-23T19:33:00Z">
                <w:pPr>
                  <w:widowControl w:val="0"/>
                  <w:spacing w:line="240" w:lineRule="auto"/>
                </w:pPr>
              </w:pPrChange>
            </w:pPr>
            <w:r w:rsidRPr="00805A62">
              <w:rPr>
                <w:color w:val="000000"/>
              </w:rPr>
              <w:t>Son aquellas descargas de electricidad estática hacía la tierra, en ellas se evidencia la transferencia de cargas electrostáticas entre dos cuerpos con diferentes potenciales, produciendo una transferencia que puede ser por un contacto directo. Esto ocurre cuando una persona toca un objeto cuyo potencial eléctrico es menor y se pasa una corriente. Es necesario realizar descargas electrostáticas en los equipos para evitar daños, además de utilizar las pulseras destinadas para este fin, así como el uso de superficies que eviten este tipo de descargas.</w:t>
            </w:r>
          </w:p>
        </w:tc>
        <w:tc>
          <w:tcPr>
            <w:tcW w:w="2460" w:type="dxa"/>
            <w:shd w:val="clear" w:color="auto" w:fill="auto"/>
            <w:tcMar>
              <w:top w:w="100" w:type="dxa"/>
              <w:left w:w="100" w:type="dxa"/>
              <w:bottom w:w="100" w:type="dxa"/>
              <w:right w:w="100" w:type="dxa"/>
            </w:tcMar>
          </w:tcPr>
          <w:p w14:paraId="21021B16" w14:textId="77777777" w:rsidR="001A578C" w:rsidRPr="00805A62" w:rsidRDefault="00000000" w:rsidP="007A47B9">
            <w:pPr>
              <w:widowControl w:val="0"/>
              <w:spacing w:line="360" w:lineRule="auto"/>
              <w:rPr>
                <w:color w:val="000000"/>
              </w:rPr>
              <w:pPrChange w:id="594" w:author="USER" w:date="2022-11-23T19:33:00Z">
                <w:pPr>
                  <w:widowControl w:val="0"/>
                  <w:spacing w:line="240" w:lineRule="auto"/>
                </w:pPr>
              </w:pPrChange>
            </w:pPr>
            <w:r w:rsidRPr="00805A62">
              <w:rPr>
                <w:noProof/>
                <w:color w:val="000000"/>
              </w:rPr>
              <w:drawing>
                <wp:inline distT="0" distB="0" distL="114300" distR="114300" wp14:anchorId="59375ED8" wp14:editId="3C3E631B">
                  <wp:extent cx="685800" cy="771525"/>
                  <wp:effectExtent l="0" t="0" r="0" b="0"/>
                  <wp:docPr id="2137554789" name="image2.png"/>
                  <wp:cNvGraphicFramePr/>
                  <a:graphic xmlns:a="http://schemas.openxmlformats.org/drawingml/2006/main">
                    <a:graphicData uri="http://schemas.openxmlformats.org/drawingml/2006/picture">
                      <pic:pic xmlns:pic="http://schemas.openxmlformats.org/drawingml/2006/picture">
                        <pic:nvPicPr>
                          <pic:cNvPr id="2137554789" name="image2.png"/>
                          <pic:cNvPicPr preferRelativeResize="0"/>
                        </pic:nvPicPr>
                        <pic:blipFill>
                          <a:blip r:embed="rId61"/>
                          <a:srcRect/>
                          <a:stretch>
                            <a:fillRect/>
                          </a:stretch>
                        </pic:blipFill>
                        <pic:spPr>
                          <a:xfrm>
                            <a:off x="0" y="0"/>
                            <a:ext cx="685800" cy="771525"/>
                          </a:xfrm>
                          <a:prstGeom prst="rect">
                            <a:avLst/>
                          </a:prstGeom>
                        </pic:spPr>
                      </pic:pic>
                    </a:graphicData>
                  </a:graphic>
                </wp:inline>
              </w:drawing>
            </w:r>
          </w:p>
        </w:tc>
      </w:tr>
      <w:tr w:rsidR="001A578C" w:rsidRPr="00805A62" w14:paraId="270DED3A" w14:textId="77777777">
        <w:tc>
          <w:tcPr>
            <w:tcW w:w="2460" w:type="dxa"/>
            <w:shd w:val="clear" w:color="auto" w:fill="auto"/>
            <w:tcMar>
              <w:top w:w="100" w:type="dxa"/>
              <w:left w:w="100" w:type="dxa"/>
              <w:bottom w:w="100" w:type="dxa"/>
              <w:right w:w="100" w:type="dxa"/>
            </w:tcMar>
          </w:tcPr>
          <w:p w14:paraId="72638974" w14:textId="77777777" w:rsidR="001A578C" w:rsidRPr="00805A62" w:rsidRDefault="00000000" w:rsidP="007A47B9">
            <w:pPr>
              <w:widowControl w:val="0"/>
              <w:spacing w:line="360" w:lineRule="auto"/>
              <w:rPr>
                <w:b/>
                <w:color w:val="000000"/>
              </w:rPr>
              <w:pPrChange w:id="595" w:author="USER" w:date="2022-11-23T19:33:00Z">
                <w:pPr>
                  <w:widowControl w:val="0"/>
                  <w:spacing w:line="240" w:lineRule="auto"/>
                </w:pPr>
              </w:pPrChange>
            </w:pPr>
            <w:r w:rsidRPr="00805A62">
              <w:rPr>
                <w:b/>
                <w:color w:val="000000"/>
              </w:rPr>
              <w:t>Punto caliente 3</w:t>
            </w:r>
          </w:p>
        </w:tc>
        <w:tc>
          <w:tcPr>
            <w:tcW w:w="8520" w:type="dxa"/>
            <w:shd w:val="clear" w:color="auto" w:fill="auto"/>
            <w:tcMar>
              <w:top w:w="100" w:type="dxa"/>
              <w:left w:w="100" w:type="dxa"/>
              <w:bottom w:w="100" w:type="dxa"/>
              <w:right w:w="100" w:type="dxa"/>
            </w:tcMar>
          </w:tcPr>
          <w:p w14:paraId="6F9D2637" w14:textId="77777777" w:rsidR="001A578C" w:rsidRPr="00805A62" w:rsidRDefault="00000000" w:rsidP="007A47B9">
            <w:pPr>
              <w:widowControl w:val="0"/>
              <w:spacing w:line="360" w:lineRule="auto"/>
              <w:rPr>
                <w:b/>
                <w:color w:val="000000"/>
              </w:rPr>
              <w:pPrChange w:id="596" w:author="USER" w:date="2022-11-23T19:33:00Z">
                <w:pPr>
                  <w:widowControl w:val="0"/>
                  <w:spacing w:line="240" w:lineRule="auto"/>
                </w:pPr>
              </w:pPrChange>
            </w:pPr>
            <w:r w:rsidRPr="00805A62">
              <w:rPr>
                <w:b/>
                <w:color w:val="000000"/>
              </w:rPr>
              <w:t>Sobrecargas eléctricas</w:t>
            </w:r>
          </w:p>
          <w:p w14:paraId="7AD00E94" w14:textId="61960B09" w:rsidR="001A578C" w:rsidRPr="00805A62" w:rsidRDefault="00000000" w:rsidP="007A47B9">
            <w:pPr>
              <w:widowControl w:val="0"/>
              <w:spacing w:line="360" w:lineRule="auto"/>
              <w:pPrChange w:id="597" w:author="USER" w:date="2022-11-23T19:33:00Z">
                <w:pPr>
                  <w:widowControl w:val="0"/>
                  <w:spacing w:line="240" w:lineRule="auto"/>
                </w:pPr>
              </w:pPrChange>
            </w:pPr>
            <w:r w:rsidRPr="00805A62">
              <w:rPr>
                <w:color w:val="000000"/>
              </w:rPr>
              <w:t>Primero es necesario entender que la sobrecarga eléctrica es un exceso de energía en una corriente a través de un circuito, se puede producir al conectar demasiados dispositivos a una misma instalación, sobrecargándola y propiciando fallas.</w:t>
            </w:r>
          </w:p>
        </w:tc>
        <w:tc>
          <w:tcPr>
            <w:tcW w:w="2460" w:type="dxa"/>
            <w:shd w:val="clear" w:color="auto" w:fill="auto"/>
            <w:tcMar>
              <w:top w:w="100" w:type="dxa"/>
              <w:left w:w="100" w:type="dxa"/>
              <w:bottom w:w="100" w:type="dxa"/>
              <w:right w:w="100" w:type="dxa"/>
            </w:tcMar>
          </w:tcPr>
          <w:p w14:paraId="1ACC34AF" w14:textId="77777777" w:rsidR="001A578C" w:rsidRPr="00805A62" w:rsidRDefault="00000000" w:rsidP="007A47B9">
            <w:pPr>
              <w:widowControl w:val="0"/>
              <w:spacing w:line="360" w:lineRule="auto"/>
              <w:rPr>
                <w:color w:val="000000"/>
              </w:rPr>
              <w:pPrChange w:id="598" w:author="USER" w:date="2022-11-23T19:33:00Z">
                <w:pPr>
                  <w:widowControl w:val="0"/>
                  <w:spacing w:line="240" w:lineRule="auto"/>
                </w:pPr>
              </w:pPrChange>
            </w:pPr>
            <w:r w:rsidRPr="00805A62">
              <w:rPr>
                <w:noProof/>
                <w:color w:val="000000"/>
              </w:rPr>
              <w:drawing>
                <wp:inline distT="0" distB="0" distL="114300" distR="114300" wp14:anchorId="406CC618" wp14:editId="27F864E8">
                  <wp:extent cx="685800" cy="781050"/>
                  <wp:effectExtent l="0" t="0" r="0" b="0"/>
                  <wp:docPr id="2137554790" name="image10.png"/>
                  <wp:cNvGraphicFramePr/>
                  <a:graphic xmlns:a="http://schemas.openxmlformats.org/drawingml/2006/main">
                    <a:graphicData uri="http://schemas.openxmlformats.org/drawingml/2006/picture">
                      <pic:pic xmlns:pic="http://schemas.openxmlformats.org/drawingml/2006/picture">
                        <pic:nvPicPr>
                          <pic:cNvPr id="2137554790" name="image10.png"/>
                          <pic:cNvPicPr preferRelativeResize="0"/>
                        </pic:nvPicPr>
                        <pic:blipFill>
                          <a:blip r:embed="rId62"/>
                          <a:srcRect/>
                          <a:stretch>
                            <a:fillRect/>
                          </a:stretch>
                        </pic:blipFill>
                        <pic:spPr>
                          <a:xfrm>
                            <a:off x="0" y="0"/>
                            <a:ext cx="685800" cy="781050"/>
                          </a:xfrm>
                          <a:prstGeom prst="rect">
                            <a:avLst/>
                          </a:prstGeom>
                        </pic:spPr>
                      </pic:pic>
                    </a:graphicData>
                  </a:graphic>
                </wp:inline>
              </w:drawing>
            </w:r>
          </w:p>
        </w:tc>
      </w:tr>
      <w:tr w:rsidR="001A578C" w:rsidRPr="00805A62" w14:paraId="64B44EDC" w14:textId="77777777">
        <w:tc>
          <w:tcPr>
            <w:tcW w:w="2460" w:type="dxa"/>
            <w:shd w:val="clear" w:color="auto" w:fill="auto"/>
            <w:tcMar>
              <w:top w:w="100" w:type="dxa"/>
              <w:left w:w="100" w:type="dxa"/>
              <w:bottom w:w="100" w:type="dxa"/>
              <w:right w:w="100" w:type="dxa"/>
            </w:tcMar>
          </w:tcPr>
          <w:p w14:paraId="5C5280C4" w14:textId="77777777" w:rsidR="001A578C" w:rsidRPr="00805A62" w:rsidRDefault="00000000" w:rsidP="007A47B9">
            <w:pPr>
              <w:widowControl w:val="0"/>
              <w:spacing w:line="360" w:lineRule="auto"/>
              <w:rPr>
                <w:b/>
                <w:color w:val="000000"/>
              </w:rPr>
              <w:pPrChange w:id="599" w:author="USER" w:date="2022-11-23T19:33:00Z">
                <w:pPr>
                  <w:widowControl w:val="0"/>
                  <w:spacing w:line="240" w:lineRule="auto"/>
                </w:pPr>
              </w:pPrChange>
            </w:pPr>
            <w:r w:rsidRPr="00805A62">
              <w:rPr>
                <w:b/>
                <w:color w:val="000000"/>
              </w:rPr>
              <w:lastRenderedPageBreak/>
              <w:t>Punto caliente 4</w:t>
            </w:r>
          </w:p>
        </w:tc>
        <w:tc>
          <w:tcPr>
            <w:tcW w:w="8520" w:type="dxa"/>
            <w:shd w:val="clear" w:color="auto" w:fill="auto"/>
            <w:tcMar>
              <w:top w:w="100" w:type="dxa"/>
              <w:left w:w="100" w:type="dxa"/>
              <w:bottom w:w="100" w:type="dxa"/>
              <w:right w:w="100" w:type="dxa"/>
            </w:tcMar>
          </w:tcPr>
          <w:p w14:paraId="6422CFF8" w14:textId="77777777" w:rsidR="001A578C" w:rsidRPr="00805A62" w:rsidRDefault="00000000" w:rsidP="007A47B9">
            <w:pPr>
              <w:widowControl w:val="0"/>
              <w:spacing w:line="360" w:lineRule="auto"/>
              <w:rPr>
                <w:b/>
                <w:color w:val="000000"/>
              </w:rPr>
              <w:pPrChange w:id="600" w:author="USER" w:date="2022-11-23T19:33:00Z">
                <w:pPr>
                  <w:widowControl w:val="0"/>
                  <w:spacing w:line="240" w:lineRule="auto"/>
                </w:pPr>
              </w:pPrChange>
            </w:pPr>
            <w:r w:rsidRPr="00805A62">
              <w:rPr>
                <w:b/>
                <w:color w:val="000000"/>
              </w:rPr>
              <w:t>Prevención de descargas y sobrecargas</w:t>
            </w:r>
          </w:p>
          <w:p w14:paraId="26914519" w14:textId="77777777" w:rsidR="001A578C" w:rsidRPr="00805A62" w:rsidRDefault="00000000" w:rsidP="007A47B9">
            <w:pPr>
              <w:widowControl w:val="0"/>
              <w:spacing w:line="360" w:lineRule="auto"/>
              <w:pPrChange w:id="601" w:author="USER" w:date="2022-11-23T19:33:00Z">
                <w:pPr>
                  <w:widowControl w:val="0"/>
                  <w:spacing w:line="240" w:lineRule="auto"/>
                </w:pPr>
              </w:pPrChange>
            </w:pPr>
            <w:r w:rsidRPr="00805A62">
              <w:rPr>
                <w:color w:val="000000"/>
              </w:rPr>
              <w:t>Para evitar este tipo de daños, se recomienda utilizar el 80% de la capacidad instalada de la red, para no sobrecargarla, sin dejar de lado las normas para la instalación y construcción de los circuitos eléctricos. Si se desconoce el diseño y construcción de la instalación, es importante evitar realizar demasiadas conexiones en un mismo punto.</w:t>
            </w:r>
          </w:p>
        </w:tc>
        <w:tc>
          <w:tcPr>
            <w:tcW w:w="2460" w:type="dxa"/>
            <w:shd w:val="clear" w:color="auto" w:fill="auto"/>
            <w:tcMar>
              <w:top w:w="100" w:type="dxa"/>
              <w:left w:w="100" w:type="dxa"/>
              <w:bottom w:w="100" w:type="dxa"/>
              <w:right w:w="100" w:type="dxa"/>
            </w:tcMar>
          </w:tcPr>
          <w:p w14:paraId="2E14880E" w14:textId="77777777" w:rsidR="001A578C" w:rsidRPr="00805A62" w:rsidRDefault="00000000" w:rsidP="007A47B9">
            <w:pPr>
              <w:widowControl w:val="0"/>
              <w:spacing w:line="360" w:lineRule="auto"/>
              <w:rPr>
                <w:color w:val="000000"/>
              </w:rPr>
              <w:pPrChange w:id="602" w:author="USER" w:date="2022-11-23T19:33:00Z">
                <w:pPr>
                  <w:widowControl w:val="0"/>
                  <w:spacing w:line="240" w:lineRule="auto"/>
                </w:pPr>
              </w:pPrChange>
            </w:pPr>
            <w:r w:rsidRPr="00805A62">
              <w:rPr>
                <w:noProof/>
                <w:color w:val="000000"/>
              </w:rPr>
              <w:drawing>
                <wp:inline distT="0" distB="0" distL="114300" distR="114300" wp14:anchorId="7F43D81E" wp14:editId="68C6EDCF">
                  <wp:extent cx="685800" cy="771525"/>
                  <wp:effectExtent l="0" t="0" r="0" b="0"/>
                  <wp:docPr id="2137554814" name="image41.png"/>
                  <wp:cNvGraphicFramePr/>
                  <a:graphic xmlns:a="http://schemas.openxmlformats.org/drawingml/2006/main">
                    <a:graphicData uri="http://schemas.openxmlformats.org/drawingml/2006/picture">
                      <pic:pic xmlns:pic="http://schemas.openxmlformats.org/drawingml/2006/picture">
                        <pic:nvPicPr>
                          <pic:cNvPr id="2137554814" name="image41.png"/>
                          <pic:cNvPicPr preferRelativeResize="0"/>
                        </pic:nvPicPr>
                        <pic:blipFill>
                          <a:blip r:embed="rId63"/>
                          <a:srcRect/>
                          <a:stretch>
                            <a:fillRect/>
                          </a:stretch>
                        </pic:blipFill>
                        <pic:spPr>
                          <a:xfrm>
                            <a:off x="0" y="0"/>
                            <a:ext cx="685800" cy="771525"/>
                          </a:xfrm>
                          <a:prstGeom prst="rect">
                            <a:avLst/>
                          </a:prstGeom>
                        </pic:spPr>
                      </pic:pic>
                    </a:graphicData>
                  </a:graphic>
                </wp:inline>
              </w:drawing>
            </w:r>
          </w:p>
        </w:tc>
      </w:tr>
      <w:tr w:rsidR="001A578C" w:rsidRPr="00805A62" w14:paraId="1D5E52E0" w14:textId="77777777">
        <w:tc>
          <w:tcPr>
            <w:tcW w:w="2460" w:type="dxa"/>
            <w:shd w:val="clear" w:color="auto" w:fill="auto"/>
            <w:tcMar>
              <w:top w:w="100" w:type="dxa"/>
              <w:left w:w="100" w:type="dxa"/>
              <w:bottom w:w="100" w:type="dxa"/>
              <w:right w:w="100" w:type="dxa"/>
            </w:tcMar>
          </w:tcPr>
          <w:p w14:paraId="74423C97" w14:textId="77777777" w:rsidR="001A578C" w:rsidRPr="00805A62" w:rsidRDefault="00000000" w:rsidP="007A47B9">
            <w:pPr>
              <w:widowControl w:val="0"/>
              <w:spacing w:line="360" w:lineRule="auto"/>
              <w:rPr>
                <w:b/>
                <w:color w:val="000000"/>
              </w:rPr>
              <w:pPrChange w:id="603" w:author="USER" w:date="2022-11-23T19:33:00Z">
                <w:pPr>
                  <w:widowControl w:val="0"/>
                  <w:spacing w:line="240" w:lineRule="auto"/>
                </w:pPr>
              </w:pPrChange>
            </w:pPr>
            <w:r w:rsidRPr="00805A62">
              <w:rPr>
                <w:b/>
                <w:color w:val="000000"/>
              </w:rPr>
              <w:t>Punto caliente 5</w:t>
            </w:r>
          </w:p>
        </w:tc>
        <w:tc>
          <w:tcPr>
            <w:tcW w:w="8520" w:type="dxa"/>
            <w:shd w:val="clear" w:color="auto" w:fill="auto"/>
            <w:tcMar>
              <w:top w:w="100" w:type="dxa"/>
              <w:left w:w="100" w:type="dxa"/>
              <w:bottom w:w="100" w:type="dxa"/>
              <w:right w:w="100" w:type="dxa"/>
            </w:tcMar>
          </w:tcPr>
          <w:p w14:paraId="2C1B5190" w14:textId="77777777" w:rsidR="001A578C" w:rsidRPr="00805A62" w:rsidRDefault="00000000" w:rsidP="007A47B9">
            <w:pPr>
              <w:widowControl w:val="0"/>
              <w:spacing w:line="360" w:lineRule="auto"/>
              <w:rPr>
                <w:b/>
                <w:color w:val="000000"/>
              </w:rPr>
              <w:pPrChange w:id="604" w:author="USER" w:date="2022-11-23T19:33:00Z">
                <w:pPr>
                  <w:widowControl w:val="0"/>
                  <w:spacing w:line="240" w:lineRule="auto"/>
                </w:pPr>
              </w:pPrChange>
            </w:pPr>
            <w:r w:rsidRPr="00805A62">
              <w:rPr>
                <w:b/>
                <w:color w:val="000000"/>
              </w:rPr>
              <w:t>Mantenimiento de accesorios</w:t>
            </w:r>
          </w:p>
          <w:p w14:paraId="2F14B996" w14:textId="5C3CE5A1" w:rsidR="001A578C" w:rsidRPr="00805A62" w:rsidRDefault="00000000" w:rsidP="007A47B9">
            <w:pPr>
              <w:widowControl w:val="0"/>
              <w:spacing w:line="360" w:lineRule="auto"/>
              <w:pPrChange w:id="605" w:author="USER" w:date="2022-11-23T19:33:00Z">
                <w:pPr>
                  <w:widowControl w:val="0"/>
                  <w:spacing w:line="240" w:lineRule="auto"/>
                </w:pPr>
              </w:pPrChange>
            </w:pPr>
            <w:r w:rsidRPr="00805A62">
              <w:rPr>
                <w:color w:val="000000"/>
              </w:rPr>
              <w:t>No es suficiente tener un plan de mantenimiento en la empresa, se requiere mantener los accesorios en buen estado para poder implementarlo de forma eficiente. Para ello tendremos en cuenta las siguientes claves:</w:t>
            </w:r>
          </w:p>
          <w:p w14:paraId="492072C7" w14:textId="7DC2E986" w:rsidR="001A578C" w:rsidRPr="00805A62" w:rsidRDefault="00000000" w:rsidP="007A47B9">
            <w:pPr>
              <w:widowControl w:val="0"/>
              <w:numPr>
                <w:ilvl w:val="0"/>
                <w:numId w:val="4"/>
              </w:numPr>
              <w:spacing w:line="360" w:lineRule="auto"/>
              <w:rPr>
                <w:color w:val="000000"/>
              </w:rPr>
              <w:pPrChange w:id="606" w:author="USER" w:date="2022-11-23T19:33:00Z">
                <w:pPr>
                  <w:widowControl w:val="0"/>
                  <w:numPr>
                    <w:numId w:val="4"/>
                  </w:numPr>
                  <w:spacing w:line="240" w:lineRule="auto"/>
                  <w:ind w:left="720" w:hanging="360"/>
                </w:pPr>
              </w:pPrChange>
            </w:pPr>
            <w:r w:rsidRPr="00805A62">
              <w:rPr>
                <w:b/>
                <w:color w:val="000000"/>
              </w:rPr>
              <w:t xml:space="preserve">Limpieza de las piezas: </w:t>
            </w:r>
            <w:r w:rsidRPr="00805A62">
              <w:rPr>
                <w:color w:val="000000"/>
              </w:rPr>
              <w:t>al mantener las piezas limpias se evitan cortos, deterioro y malos contactos, evitando la acumulación de polvo y partículas. Se recomienda programar una limpieza periódica, puede ser semanal, realizar una higienización, de ser posible diaria, para evitar deterioro y ayudar en la seguridad para evitar el contagio de virus.</w:t>
            </w:r>
          </w:p>
          <w:p w14:paraId="7CE01A79" w14:textId="3985B78F" w:rsidR="001A578C" w:rsidRPr="00805A62" w:rsidRDefault="00000000" w:rsidP="007A47B9">
            <w:pPr>
              <w:widowControl w:val="0"/>
              <w:numPr>
                <w:ilvl w:val="0"/>
                <w:numId w:val="4"/>
              </w:numPr>
              <w:spacing w:line="360" w:lineRule="auto"/>
              <w:rPr>
                <w:color w:val="000000"/>
              </w:rPr>
              <w:pPrChange w:id="607" w:author="USER" w:date="2022-11-23T19:33:00Z">
                <w:pPr>
                  <w:widowControl w:val="0"/>
                  <w:numPr>
                    <w:numId w:val="4"/>
                  </w:numPr>
                  <w:spacing w:line="240" w:lineRule="auto"/>
                  <w:ind w:left="720" w:hanging="360"/>
                </w:pPr>
              </w:pPrChange>
            </w:pPr>
            <w:r w:rsidRPr="00805A62">
              <w:rPr>
                <w:b/>
                <w:color w:val="000000"/>
              </w:rPr>
              <w:t xml:space="preserve">Desarrollar un sistema centralizado y confiable: </w:t>
            </w:r>
            <w:r w:rsidRPr="00805A62">
              <w:rPr>
                <w:color w:val="000000"/>
              </w:rPr>
              <w:t xml:space="preserve">es necesario no solo para los equipos sino para los accesorios, tener en cuenta las fechas de vencimiento, condiciones ambientales de almacenamiento, rotación por demanda, limpieza de zonas, entre muchos otros factores, llevando un control detallado que ayude a proporcionar alertas para una rotación </w:t>
            </w:r>
            <w:r w:rsidRPr="00805A62">
              <w:rPr>
                <w:color w:val="000000"/>
              </w:rPr>
              <w:lastRenderedPageBreak/>
              <w:t>adecuada. Las herramientas también son incluidas en este sistema, para inspeccionarlas y darles un mantenimiento adecuado.</w:t>
            </w:r>
          </w:p>
          <w:p w14:paraId="3C64A086" w14:textId="47E7C901" w:rsidR="001A578C" w:rsidRPr="00805A62" w:rsidRDefault="00000000" w:rsidP="007A47B9">
            <w:pPr>
              <w:widowControl w:val="0"/>
              <w:numPr>
                <w:ilvl w:val="0"/>
                <w:numId w:val="4"/>
              </w:numPr>
              <w:spacing w:line="360" w:lineRule="auto"/>
              <w:rPr>
                <w:color w:val="000000"/>
              </w:rPr>
              <w:pPrChange w:id="608" w:author="USER" w:date="2022-11-23T19:33:00Z">
                <w:pPr>
                  <w:widowControl w:val="0"/>
                  <w:numPr>
                    <w:numId w:val="4"/>
                  </w:numPr>
                  <w:spacing w:line="240" w:lineRule="auto"/>
                  <w:ind w:left="720" w:hanging="360"/>
                </w:pPr>
              </w:pPrChange>
            </w:pPr>
            <w:r w:rsidRPr="00805A62">
              <w:rPr>
                <w:b/>
                <w:color w:val="000000"/>
              </w:rPr>
              <w:t>Indicaciones de los fabricantes:</w:t>
            </w:r>
            <w:r w:rsidRPr="00805A62">
              <w:rPr>
                <w:color w:val="000000"/>
              </w:rPr>
              <w:t xml:space="preserve"> es importante seguir las indicaciones de los fabricantes para hacer un correcto uso y alargar la vida útil de los accesorios, dado que cada uno puede tener un uso específico, en caso de alguna duda es necesario consultar los manuales, fichas e información proporcionada por estos.</w:t>
            </w:r>
          </w:p>
          <w:p w14:paraId="7B6F0539" w14:textId="65AB8A88" w:rsidR="001A578C" w:rsidRPr="00805A62" w:rsidRDefault="00000000" w:rsidP="007A47B9">
            <w:pPr>
              <w:widowControl w:val="0"/>
              <w:numPr>
                <w:ilvl w:val="0"/>
                <w:numId w:val="4"/>
              </w:numPr>
              <w:spacing w:line="360" w:lineRule="auto"/>
              <w:rPr>
                <w:color w:val="000000"/>
              </w:rPr>
              <w:pPrChange w:id="609" w:author="USER" w:date="2022-11-23T19:33:00Z">
                <w:pPr>
                  <w:widowControl w:val="0"/>
                  <w:numPr>
                    <w:numId w:val="4"/>
                  </w:numPr>
                  <w:spacing w:line="240" w:lineRule="auto"/>
                  <w:ind w:left="720" w:hanging="360"/>
                </w:pPr>
              </w:pPrChange>
            </w:pPr>
            <w:r w:rsidRPr="00805A62">
              <w:rPr>
                <w:b/>
                <w:color w:val="000000"/>
              </w:rPr>
              <w:t>Conseguir un proveedor de confianza:</w:t>
            </w:r>
            <w:r w:rsidRPr="00805A62">
              <w:rPr>
                <w:color w:val="000000"/>
              </w:rPr>
              <w:t xml:space="preserve"> la confiabilidad de un proveedor ayuda a la consulta de información relevante para el mantenimiento de los accesorios, se recomienda apoyarse en estos por su experiencia, diligencia y veracidad de la información, así como en el correcto y rápido aprovisionamiento de los accesorios.</w:t>
            </w:r>
          </w:p>
          <w:p w14:paraId="6D286606" w14:textId="53C6C832" w:rsidR="001A578C" w:rsidRPr="00805A62" w:rsidRDefault="00000000" w:rsidP="007A47B9">
            <w:pPr>
              <w:widowControl w:val="0"/>
              <w:numPr>
                <w:ilvl w:val="0"/>
                <w:numId w:val="4"/>
              </w:numPr>
              <w:spacing w:line="360" w:lineRule="auto"/>
              <w:rPr>
                <w:color w:val="000000"/>
              </w:rPr>
              <w:pPrChange w:id="610" w:author="USER" w:date="2022-11-23T19:33:00Z">
                <w:pPr>
                  <w:widowControl w:val="0"/>
                  <w:numPr>
                    <w:numId w:val="4"/>
                  </w:numPr>
                  <w:spacing w:line="240" w:lineRule="auto"/>
                  <w:ind w:left="720" w:hanging="360"/>
                </w:pPr>
              </w:pPrChange>
            </w:pPr>
            <w:r w:rsidRPr="00805A62">
              <w:rPr>
                <w:b/>
                <w:color w:val="000000"/>
              </w:rPr>
              <w:t>Servicio técnico:</w:t>
            </w:r>
            <w:r w:rsidRPr="00805A62">
              <w:rPr>
                <w:color w:val="000000"/>
              </w:rPr>
              <w:t xml:space="preserve"> es un aspecto relevante para brindar apoyo y confianza en caso de requerir insumos, repuestos, equipos, etc. La rápida respuesta de este servicio facilita las labores de la organización.</w:t>
            </w:r>
          </w:p>
        </w:tc>
        <w:tc>
          <w:tcPr>
            <w:tcW w:w="2460" w:type="dxa"/>
            <w:shd w:val="clear" w:color="auto" w:fill="auto"/>
            <w:tcMar>
              <w:top w:w="100" w:type="dxa"/>
              <w:left w:w="100" w:type="dxa"/>
              <w:bottom w:w="100" w:type="dxa"/>
              <w:right w:w="100" w:type="dxa"/>
            </w:tcMar>
          </w:tcPr>
          <w:p w14:paraId="41DEDA02" w14:textId="77777777" w:rsidR="001A578C" w:rsidRPr="00805A62" w:rsidRDefault="00000000" w:rsidP="007A47B9">
            <w:pPr>
              <w:widowControl w:val="0"/>
              <w:spacing w:line="360" w:lineRule="auto"/>
              <w:rPr>
                <w:color w:val="000000"/>
              </w:rPr>
              <w:pPrChange w:id="611" w:author="USER" w:date="2022-11-23T19:33:00Z">
                <w:pPr>
                  <w:widowControl w:val="0"/>
                  <w:spacing w:line="240" w:lineRule="auto"/>
                </w:pPr>
              </w:pPrChange>
            </w:pPr>
            <w:r w:rsidRPr="00805A62">
              <w:rPr>
                <w:noProof/>
                <w:color w:val="000000"/>
              </w:rPr>
              <w:lastRenderedPageBreak/>
              <w:drawing>
                <wp:inline distT="0" distB="0" distL="114300" distR="114300" wp14:anchorId="329E023B" wp14:editId="72C857B7">
                  <wp:extent cx="685800" cy="771525"/>
                  <wp:effectExtent l="0" t="0" r="0" b="0"/>
                  <wp:docPr id="2137554815" name="image25.png"/>
                  <wp:cNvGraphicFramePr/>
                  <a:graphic xmlns:a="http://schemas.openxmlformats.org/drawingml/2006/main">
                    <a:graphicData uri="http://schemas.openxmlformats.org/drawingml/2006/picture">
                      <pic:pic xmlns:pic="http://schemas.openxmlformats.org/drawingml/2006/picture">
                        <pic:nvPicPr>
                          <pic:cNvPr id="2137554815" name="image25.png"/>
                          <pic:cNvPicPr preferRelativeResize="0"/>
                        </pic:nvPicPr>
                        <pic:blipFill>
                          <a:blip r:embed="rId64"/>
                          <a:srcRect/>
                          <a:stretch>
                            <a:fillRect/>
                          </a:stretch>
                        </pic:blipFill>
                        <pic:spPr>
                          <a:xfrm>
                            <a:off x="0" y="0"/>
                            <a:ext cx="685800" cy="771525"/>
                          </a:xfrm>
                          <a:prstGeom prst="rect">
                            <a:avLst/>
                          </a:prstGeom>
                        </pic:spPr>
                      </pic:pic>
                    </a:graphicData>
                  </a:graphic>
                </wp:inline>
              </w:drawing>
            </w:r>
          </w:p>
        </w:tc>
      </w:tr>
      <w:tr w:rsidR="001A578C" w:rsidRPr="00805A62" w14:paraId="58A717BF" w14:textId="77777777">
        <w:tc>
          <w:tcPr>
            <w:tcW w:w="2460" w:type="dxa"/>
            <w:shd w:val="clear" w:color="auto" w:fill="auto"/>
            <w:tcMar>
              <w:top w:w="100" w:type="dxa"/>
              <w:left w:w="100" w:type="dxa"/>
              <w:bottom w:w="100" w:type="dxa"/>
              <w:right w:w="100" w:type="dxa"/>
            </w:tcMar>
          </w:tcPr>
          <w:p w14:paraId="469E0E2D" w14:textId="77777777" w:rsidR="001A578C" w:rsidRPr="00805A62" w:rsidRDefault="00000000" w:rsidP="007A47B9">
            <w:pPr>
              <w:widowControl w:val="0"/>
              <w:spacing w:line="360" w:lineRule="auto"/>
              <w:rPr>
                <w:b/>
                <w:color w:val="000000"/>
              </w:rPr>
              <w:pPrChange w:id="612" w:author="USER" w:date="2022-11-23T19:33:00Z">
                <w:pPr>
                  <w:widowControl w:val="0"/>
                  <w:spacing w:line="240" w:lineRule="auto"/>
                </w:pPr>
              </w:pPrChange>
            </w:pPr>
            <w:r w:rsidRPr="00805A62">
              <w:rPr>
                <w:b/>
                <w:color w:val="000000"/>
              </w:rPr>
              <w:t>Punto caliente 6</w:t>
            </w:r>
          </w:p>
        </w:tc>
        <w:tc>
          <w:tcPr>
            <w:tcW w:w="8520" w:type="dxa"/>
            <w:shd w:val="clear" w:color="auto" w:fill="auto"/>
            <w:tcMar>
              <w:top w:w="100" w:type="dxa"/>
              <w:left w:w="100" w:type="dxa"/>
              <w:bottom w:w="100" w:type="dxa"/>
              <w:right w:w="100" w:type="dxa"/>
            </w:tcMar>
          </w:tcPr>
          <w:p w14:paraId="3892B408" w14:textId="77777777" w:rsidR="001A578C" w:rsidRPr="00805A62" w:rsidRDefault="00000000" w:rsidP="007A47B9">
            <w:pPr>
              <w:widowControl w:val="0"/>
              <w:spacing w:line="360" w:lineRule="auto"/>
              <w:rPr>
                <w:b/>
                <w:color w:val="000000"/>
              </w:rPr>
              <w:pPrChange w:id="613" w:author="USER" w:date="2022-11-23T19:33:00Z">
                <w:pPr>
                  <w:widowControl w:val="0"/>
                  <w:spacing w:line="240" w:lineRule="auto"/>
                </w:pPr>
              </w:pPrChange>
            </w:pPr>
            <w:r w:rsidRPr="00805A62">
              <w:rPr>
                <w:b/>
                <w:color w:val="000000"/>
              </w:rPr>
              <w:t>Compatibilidad electromagnética</w:t>
            </w:r>
          </w:p>
          <w:p w14:paraId="6F116F05" w14:textId="68CCA12A" w:rsidR="001A578C" w:rsidRPr="00805A62" w:rsidRDefault="00000000" w:rsidP="007A47B9">
            <w:pPr>
              <w:widowControl w:val="0"/>
              <w:spacing w:line="360" w:lineRule="auto"/>
              <w:pPrChange w:id="614" w:author="USER" w:date="2022-11-23T19:33:00Z">
                <w:pPr>
                  <w:widowControl w:val="0"/>
                  <w:spacing w:line="240" w:lineRule="auto"/>
                </w:pPr>
              </w:pPrChange>
            </w:pPr>
            <w:r w:rsidRPr="00805A62">
              <w:rPr>
                <w:color w:val="000000"/>
              </w:rPr>
              <w:t>Es la capacidad que presenta un equipo o un sistema para no causar interferencias electromagnéticas a otros y funcionar correctamente a su vez ante las perturbaciones que pueden presentarse en su entorno. Se resume en dos conceptos básicos:</w:t>
            </w:r>
          </w:p>
          <w:p w14:paraId="0ADD0409" w14:textId="77777777" w:rsidR="001A578C" w:rsidRPr="00805A62" w:rsidRDefault="001A578C" w:rsidP="007A47B9">
            <w:pPr>
              <w:widowControl w:val="0"/>
              <w:spacing w:line="360" w:lineRule="auto"/>
              <w:rPr>
                <w:color w:val="000000"/>
              </w:rPr>
              <w:pPrChange w:id="615" w:author="USER" w:date="2022-11-23T19:33:00Z">
                <w:pPr>
                  <w:widowControl w:val="0"/>
                  <w:spacing w:line="240" w:lineRule="auto"/>
                </w:pPr>
              </w:pPrChange>
            </w:pPr>
          </w:p>
          <w:p w14:paraId="5BF0926D" w14:textId="487C8C08" w:rsidR="001A578C" w:rsidRPr="00805A62" w:rsidRDefault="00000000" w:rsidP="007A47B9">
            <w:pPr>
              <w:widowControl w:val="0"/>
              <w:numPr>
                <w:ilvl w:val="0"/>
                <w:numId w:val="5"/>
              </w:numPr>
              <w:spacing w:line="360" w:lineRule="auto"/>
              <w:rPr>
                <w:color w:val="000000"/>
              </w:rPr>
              <w:pPrChange w:id="616" w:author="USER" w:date="2022-11-23T19:33:00Z">
                <w:pPr>
                  <w:widowControl w:val="0"/>
                  <w:numPr>
                    <w:numId w:val="5"/>
                  </w:numPr>
                  <w:spacing w:line="240" w:lineRule="auto"/>
                  <w:ind w:left="720" w:hanging="360"/>
                </w:pPr>
              </w:pPrChange>
            </w:pPr>
            <w:r w:rsidRPr="00805A62">
              <w:rPr>
                <w:color w:val="000000"/>
              </w:rPr>
              <w:t xml:space="preserve">EMI: </w:t>
            </w:r>
            <w:proofErr w:type="spellStart"/>
            <w:r w:rsidRPr="00805A62">
              <w:rPr>
                <w:i/>
                <w:iCs/>
                <w:color w:val="000000"/>
              </w:rPr>
              <w:t>Electromagnetic</w:t>
            </w:r>
            <w:proofErr w:type="spellEnd"/>
            <w:r w:rsidRPr="00805A62">
              <w:rPr>
                <w:i/>
                <w:iCs/>
                <w:color w:val="000000"/>
              </w:rPr>
              <w:t xml:space="preserve"> </w:t>
            </w:r>
            <w:proofErr w:type="spellStart"/>
            <w:r w:rsidRPr="00805A62">
              <w:rPr>
                <w:i/>
                <w:iCs/>
                <w:color w:val="000000"/>
              </w:rPr>
              <w:t>Interference</w:t>
            </w:r>
            <w:proofErr w:type="spellEnd"/>
            <w:r w:rsidRPr="00805A62">
              <w:rPr>
                <w:color w:val="000000"/>
              </w:rPr>
              <w:t xml:space="preserve"> (Emisiones)</w:t>
            </w:r>
          </w:p>
          <w:p w14:paraId="372E528A" w14:textId="6D14E479" w:rsidR="001A578C" w:rsidRPr="00805A62" w:rsidRDefault="00000000" w:rsidP="007A47B9">
            <w:pPr>
              <w:widowControl w:val="0"/>
              <w:numPr>
                <w:ilvl w:val="0"/>
                <w:numId w:val="5"/>
              </w:numPr>
              <w:spacing w:line="360" w:lineRule="auto"/>
              <w:rPr>
                <w:color w:val="000000"/>
              </w:rPr>
              <w:pPrChange w:id="617" w:author="USER" w:date="2022-11-23T19:33:00Z">
                <w:pPr>
                  <w:widowControl w:val="0"/>
                  <w:numPr>
                    <w:numId w:val="5"/>
                  </w:numPr>
                  <w:spacing w:line="240" w:lineRule="auto"/>
                  <w:ind w:left="720" w:hanging="360"/>
                </w:pPr>
              </w:pPrChange>
            </w:pPr>
            <w:r w:rsidRPr="00805A62">
              <w:rPr>
                <w:color w:val="000000"/>
              </w:rPr>
              <w:t xml:space="preserve">EMS: </w:t>
            </w:r>
            <w:proofErr w:type="spellStart"/>
            <w:r w:rsidRPr="00805A62">
              <w:rPr>
                <w:i/>
                <w:iCs/>
                <w:color w:val="000000"/>
              </w:rPr>
              <w:t>ElectroMagnetic</w:t>
            </w:r>
            <w:proofErr w:type="spellEnd"/>
            <w:r w:rsidRPr="00805A62">
              <w:rPr>
                <w:i/>
                <w:iCs/>
                <w:color w:val="000000"/>
              </w:rPr>
              <w:t xml:space="preserve"> </w:t>
            </w:r>
            <w:proofErr w:type="spellStart"/>
            <w:r w:rsidRPr="00805A62">
              <w:rPr>
                <w:i/>
                <w:iCs/>
                <w:color w:val="000000"/>
              </w:rPr>
              <w:t>Susceptibility</w:t>
            </w:r>
            <w:proofErr w:type="spellEnd"/>
            <w:r w:rsidRPr="00805A62">
              <w:rPr>
                <w:color w:val="000000"/>
              </w:rPr>
              <w:t xml:space="preserve"> (Inmunidad)</w:t>
            </w:r>
            <w:r w:rsidRPr="00805A62">
              <w:rPr>
                <w:rFonts w:eastAsia="Roboto"/>
                <w:color w:val="666666"/>
              </w:rPr>
              <w:t xml:space="preserve"> </w:t>
            </w:r>
          </w:p>
          <w:p w14:paraId="0721440A" w14:textId="77777777" w:rsidR="001A578C" w:rsidRPr="00805A62" w:rsidRDefault="001A578C" w:rsidP="007A47B9">
            <w:pPr>
              <w:widowControl w:val="0"/>
              <w:spacing w:line="360" w:lineRule="auto"/>
              <w:rPr>
                <w:color w:val="000000"/>
              </w:rPr>
              <w:pPrChange w:id="618" w:author="USER" w:date="2022-11-23T19:33:00Z">
                <w:pPr>
                  <w:widowControl w:val="0"/>
                  <w:spacing w:line="240" w:lineRule="auto"/>
                </w:pPr>
              </w:pPrChange>
            </w:pPr>
          </w:p>
          <w:p w14:paraId="223BE730" w14:textId="3EE7BA25" w:rsidR="001A578C" w:rsidRPr="00805A62" w:rsidRDefault="00000000" w:rsidP="007A47B9">
            <w:pPr>
              <w:widowControl w:val="0"/>
              <w:spacing w:line="360" w:lineRule="auto"/>
              <w:pPrChange w:id="619" w:author="USER" w:date="2022-11-23T19:33:00Z">
                <w:pPr>
                  <w:widowControl w:val="0"/>
                  <w:spacing w:line="240" w:lineRule="auto"/>
                </w:pPr>
              </w:pPrChange>
            </w:pPr>
            <w:r w:rsidRPr="00805A62">
              <w:rPr>
                <w:color w:val="000000"/>
              </w:rPr>
              <w:t>La importancia de la compatibilidad electromagnética se evidencia en el aumento de equipos electrónicos en ambientes hogareños e industriales, los cuales son cada vez más grandes y complejos en su operación y funcionamiento. También se presentan nuevas frecuencias de trabajo y aumento en las telecomunicaciones.</w:t>
            </w:r>
          </w:p>
        </w:tc>
        <w:tc>
          <w:tcPr>
            <w:tcW w:w="2460" w:type="dxa"/>
            <w:shd w:val="clear" w:color="auto" w:fill="auto"/>
            <w:tcMar>
              <w:top w:w="100" w:type="dxa"/>
              <w:left w:w="100" w:type="dxa"/>
              <w:bottom w:w="100" w:type="dxa"/>
              <w:right w:w="100" w:type="dxa"/>
            </w:tcMar>
          </w:tcPr>
          <w:p w14:paraId="6F20CEB6" w14:textId="77777777" w:rsidR="001A578C" w:rsidRPr="00805A62" w:rsidRDefault="00000000" w:rsidP="007A47B9">
            <w:pPr>
              <w:widowControl w:val="0"/>
              <w:spacing w:line="360" w:lineRule="auto"/>
              <w:rPr>
                <w:color w:val="000000"/>
              </w:rPr>
              <w:pPrChange w:id="620" w:author="USER" w:date="2022-11-23T19:33:00Z">
                <w:pPr>
                  <w:widowControl w:val="0"/>
                  <w:spacing w:line="240" w:lineRule="auto"/>
                </w:pPr>
              </w:pPrChange>
            </w:pPr>
            <w:r w:rsidRPr="00805A62">
              <w:rPr>
                <w:noProof/>
                <w:color w:val="000000"/>
              </w:rPr>
              <w:lastRenderedPageBreak/>
              <w:drawing>
                <wp:inline distT="0" distB="0" distL="114300" distR="114300" wp14:anchorId="0AD9EFDC" wp14:editId="65D37F72">
                  <wp:extent cx="685800" cy="771525"/>
                  <wp:effectExtent l="0" t="0" r="0" b="0"/>
                  <wp:docPr id="2137554816" name="image28.png"/>
                  <wp:cNvGraphicFramePr/>
                  <a:graphic xmlns:a="http://schemas.openxmlformats.org/drawingml/2006/main">
                    <a:graphicData uri="http://schemas.openxmlformats.org/drawingml/2006/picture">
                      <pic:pic xmlns:pic="http://schemas.openxmlformats.org/drawingml/2006/picture">
                        <pic:nvPicPr>
                          <pic:cNvPr id="2137554816" name="image28.png"/>
                          <pic:cNvPicPr preferRelativeResize="0"/>
                        </pic:nvPicPr>
                        <pic:blipFill>
                          <a:blip r:embed="rId65"/>
                          <a:srcRect/>
                          <a:stretch>
                            <a:fillRect/>
                          </a:stretch>
                        </pic:blipFill>
                        <pic:spPr>
                          <a:xfrm>
                            <a:off x="0" y="0"/>
                            <a:ext cx="685800" cy="771525"/>
                          </a:xfrm>
                          <a:prstGeom prst="rect">
                            <a:avLst/>
                          </a:prstGeom>
                        </pic:spPr>
                      </pic:pic>
                    </a:graphicData>
                  </a:graphic>
                </wp:inline>
              </w:drawing>
            </w:r>
          </w:p>
        </w:tc>
      </w:tr>
    </w:tbl>
    <w:p w14:paraId="1D46EF81" w14:textId="77777777" w:rsidR="001A578C" w:rsidRPr="00805A62" w:rsidRDefault="001A578C" w:rsidP="007A47B9">
      <w:pPr>
        <w:spacing w:line="360" w:lineRule="auto"/>
        <w:jc w:val="both"/>
        <w:rPr>
          <w:b/>
          <w:color w:val="7F7F7F"/>
        </w:rPr>
        <w:pPrChange w:id="621" w:author="USER" w:date="2022-11-23T19:33:00Z">
          <w:pPr>
            <w:jc w:val="both"/>
          </w:pPr>
        </w:pPrChange>
      </w:pPr>
    </w:p>
    <w:p w14:paraId="455ED7AB" w14:textId="77777777" w:rsidR="001A578C" w:rsidRPr="00805A62" w:rsidRDefault="00000000" w:rsidP="007A47B9">
      <w:pPr>
        <w:spacing w:line="360" w:lineRule="auto"/>
        <w:jc w:val="both"/>
        <w:rPr>
          <w:b/>
          <w:color w:val="000000"/>
        </w:rPr>
        <w:pPrChange w:id="622" w:author="USER" w:date="2022-11-23T19:33:00Z">
          <w:pPr>
            <w:jc w:val="both"/>
          </w:pPr>
        </w:pPrChange>
      </w:pPr>
      <w:r w:rsidRPr="00805A62">
        <w:rPr>
          <w:b/>
          <w:color w:val="000000"/>
        </w:rPr>
        <w:t>2.3. Soldadura en electrónica</w:t>
      </w:r>
    </w:p>
    <w:tbl>
      <w:tblPr>
        <w:tblStyle w:val="Style14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12ACBA8B" w14:textId="77777777">
        <w:trPr>
          <w:trHeight w:val="444"/>
        </w:trPr>
        <w:tc>
          <w:tcPr>
            <w:tcW w:w="13422" w:type="dxa"/>
            <w:shd w:val="clear" w:color="auto" w:fill="8DB3E2"/>
          </w:tcPr>
          <w:p w14:paraId="6284909D" w14:textId="77777777" w:rsidR="001A578C" w:rsidRPr="00805A62" w:rsidRDefault="00000000" w:rsidP="007A47B9">
            <w:pPr>
              <w:pStyle w:val="Ttulo1"/>
              <w:spacing w:before="0" w:after="0" w:line="360" w:lineRule="auto"/>
              <w:jc w:val="center"/>
              <w:rPr>
                <w:sz w:val="22"/>
                <w:szCs w:val="22"/>
              </w:rPr>
              <w:pPrChange w:id="623" w:author="USER" w:date="2022-11-23T19:33:00Z">
                <w:pPr>
                  <w:pStyle w:val="Ttulo1"/>
                  <w:spacing w:before="0" w:after="0"/>
                  <w:jc w:val="center"/>
                </w:pPr>
              </w:pPrChange>
            </w:pPr>
            <w:r w:rsidRPr="00805A62">
              <w:rPr>
                <w:sz w:val="22"/>
                <w:szCs w:val="22"/>
              </w:rPr>
              <w:t>Cuadro de texto</w:t>
            </w:r>
          </w:p>
        </w:tc>
      </w:tr>
      <w:tr w:rsidR="001A578C" w:rsidRPr="00805A62" w14:paraId="669C28A4" w14:textId="77777777">
        <w:tc>
          <w:tcPr>
            <w:tcW w:w="13422" w:type="dxa"/>
          </w:tcPr>
          <w:p w14:paraId="077D225E" w14:textId="150697BE" w:rsidR="001A578C" w:rsidRPr="00805A62" w:rsidRDefault="00000000" w:rsidP="007A47B9">
            <w:pPr>
              <w:spacing w:line="360" w:lineRule="auto"/>
              <w:rPr>
                <w:rFonts w:eastAsia="Times New Roman"/>
                <w:color w:val="000000"/>
              </w:rPr>
              <w:pPrChange w:id="624" w:author="USER" w:date="2022-11-23T19:33:00Z">
                <w:pPr>
                  <w:spacing w:line="240" w:lineRule="auto"/>
                </w:pPr>
              </w:pPrChange>
            </w:pPr>
            <w:r w:rsidRPr="00805A62">
              <w:rPr>
                <w:color w:val="000000"/>
              </w:rPr>
              <w:t>Es un proceso en el cual se unen dos o más piezas, fundiendo un material que aporta alguna sustancia igual o parecida a ellos. En electrónica se utilizan las soldaduras blandas, las cuales funden a menos de 200°C, encontrando la soldadura de estaño como la principal utilizada en este tipo de ensambles</w:t>
            </w:r>
            <w:ins w:id="625" w:author="USER" w:date="2022-11-23T19:26:00Z">
              <w:r w:rsidR="00B36A2F">
                <w:rPr>
                  <w:color w:val="000000"/>
                </w:rPr>
                <w:t>,</w:t>
              </w:r>
            </w:ins>
            <w:del w:id="626" w:author="USER" w:date="2022-11-23T19:26:00Z">
              <w:r w:rsidRPr="00805A62" w:rsidDel="00B36A2F">
                <w:rPr>
                  <w:color w:val="000000"/>
                </w:rPr>
                <w:delText>.</w:delText>
              </w:r>
            </w:del>
            <w:r w:rsidRPr="00805A62">
              <w:rPr>
                <w:color w:val="000000"/>
              </w:rPr>
              <w:t xml:space="preserve"> </w:t>
            </w:r>
            <w:r w:rsidRPr="00805A62">
              <w:t xml:space="preserve">(IPC </w:t>
            </w:r>
            <w:proofErr w:type="spellStart"/>
            <w:r w:rsidRPr="00805A62">
              <w:t>Build</w:t>
            </w:r>
            <w:proofErr w:type="spellEnd"/>
            <w:r w:rsidRPr="00805A62">
              <w:t xml:space="preserve"> </w:t>
            </w:r>
            <w:proofErr w:type="spellStart"/>
            <w:r w:rsidRPr="00805A62">
              <w:t>Electronics</w:t>
            </w:r>
            <w:proofErr w:type="spellEnd"/>
            <w:r w:rsidRPr="00805A62">
              <w:t xml:space="preserve"> </w:t>
            </w:r>
            <w:proofErr w:type="spellStart"/>
            <w:r w:rsidRPr="00805A62">
              <w:t>Better</w:t>
            </w:r>
            <w:proofErr w:type="spellEnd"/>
            <w:r w:rsidRPr="00805A62">
              <w:t>, 2010)</w:t>
            </w:r>
            <w:ins w:id="627" w:author="USER" w:date="2022-11-23T19:26:00Z">
              <w:r w:rsidR="00B36A2F">
                <w:t>.</w:t>
              </w:r>
            </w:ins>
          </w:p>
        </w:tc>
      </w:tr>
    </w:tbl>
    <w:p w14:paraId="0FD01A23" w14:textId="77777777" w:rsidR="001A578C" w:rsidRPr="00805A62" w:rsidRDefault="001A578C" w:rsidP="007A47B9">
      <w:pPr>
        <w:spacing w:line="360" w:lineRule="auto"/>
        <w:jc w:val="both"/>
        <w:rPr>
          <w:b/>
          <w:color w:val="7F7F7F"/>
        </w:rPr>
        <w:pPrChange w:id="628" w:author="USER" w:date="2022-11-23T19:33:00Z">
          <w:pPr>
            <w:jc w:val="both"/>
          </w:pPr>
        </w:pPrChange>
      </w:pPr>
    </w:p>
    <w:tbl>
      <w:tblPr>
        <w:tblStyle w:val="Style144"/>
        <w:tblW w:w="134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82"/>
        <w:gridCol w:w="10950"/>
      </w:tblGrid>
      <w:tr w:rsidR="001A578C" w:rsidRPr="00805A62" w14:paraId="383B220C" w14:textId="77777777">
        <w:trPr>
          <w:trHeight w:val="580"/>
        </w:trPr>
        <w:tc>
          <w:tcPr>
            <w:tcW w:w="2482" w:type="dxa"/>
            <w:shd w:val="clear" w:color="auto" w:fill="C9DAF8"/>
            <w:tcMar>
              <w:top w:w="100" w:type="dxa"/>
              <w:left w:w="100" w:type="dxa"/>
              <w:bottom w:w="100" w:type="dxa"/>
              <w:right w:w="100" w:type="dxa"/>
            </w:tcMar>
          </w:tcPr>
          <w:p w14:paraId="3D875C2C" w14:textId="77777777" w:rsidR="001A578C" w:rsidRPr="00805A62" w:rsidRDefault="00000000" w:rsidP="007A47B9">
            <w:pPr>
              <w:widowControl w:val="0"/>
              <w:spacing w:line="360" w:lineRule="auto"/>
              <w:jc w:val="center"/>
              <w:rPr>
                <w:b/>
                <w:color w:val="000000"/>
              </w:rPr>
              <w:pPrChange w:id="629" w:author="USER" w:date="2022-11-23T19:33:00Z">
                <w:pPr>
                  <w:widowControl w:val="0"/>
                  <w:spacing w:line="240" w:lineRule="auto"/>
                  <w:jc w:val="center"/>
                </w:pPr>
              </w:pPrChange>
            </w:pPr>
            <w:r w:rsidRPr="00805A62">
              <w:rPr>
                <w:b/>
                <w:color w:val="000000"/>
              </w:rPr>
              <w:t>Tipo de recurso</w:t>
            </w:r>
          </w:p>
        </w:tc>
        <w:tc>
          <w:tcPr>
            <w:tcW w:w="10950" w:type="dxa"/>
            <w:shd w:val="clear" w:color="auto" w:fill="C9DAF8"/>
            <w:tcMar>
              <w:top w:w="100" w:type="dxa"/>
              <w:left w:w="100" w:type="dxa"/>
              <w:bottom w:w="100" w:type="dxa"/>
              <w:right w:w="100" w:type="dxa"/>
            </w:tcMar>
          </w:tcPr>
          <w:p w14:paraId="0CE7EB50" w14:textId="77777777" w:rsidR="001A578C" w:rsidRPr="00805A62" w:rsidRDefault="00000000" w:rsidP="007A47B9">
            <w:pPr>
              <w:pStyle w:val="Ttulo"/>
              <w:widowControl w:val="0"/>
              <w:spacing w:line="360" w:lineRule="auto"/>
              <w:jc w:val="center"/>
              <w:rPr>
                <w:sz w:val="22"/>
                <w:szCs w:val="22"/>
              </w:rPr>
              <w:pPrChange w:id="630" w:author="USER" w:date="2022-11-23T19:33:00Z">
                <w:pPr>
                  <w:pStyle w:val="Ttulo"/>
                  <w:widowControl w:val="0"/>
                  <w:spacing w:line="240" w:lineRule="auto"/>
                  <w:jc w:val="center"/>
                </w:pPr>
              </w:pPrChange>
            </w:pPr>
            <w:r w:rsidRPr="00805A62">
              <w:rPr>
                <w:sz w:val="22"/>
                <w:szCs w:val="22"/>
              </w:rPr>
              <w:t>Acordeón tipo 1</w:t>
            </w:r>
          </w:p>
        </w:tc>
      </w:tr>
      <w:tr w:rsidR="001A578C" w:rsidRPr="00805A62" w14:paraId="08D7BB62" w14:textId="77777777">
        <w:trPr>
          <w:trHeight w:val="420"/>
        </w:trPr>
        <w:tc>
          <w:tcPr>
            <w:tcW w:w="2482" w:type="dxa"/>
            <w:shd w:val="clear" w:color="auto" w:fill="auto"/>
            <w:tcMar>
              <w:top w:w="100" w:type="dxa"/>
              <w:left w:w="100" w:type="dxa"/>
              <w:bottom w:w="100" w:type="dxa"/>
              <w:right w:w="100" w:type="dxa"/>
            </w:tcMar>
          </w:tcPr>
          <w:p w14:paraId="4F95F2DC" w14:textId="77777777" w:rsidR="001A578C" w:rsidRPr="00805A62" w:rsidRDefault="00000000" w:rsidP="007A47B9">
            <w:pPr>
              <w:widowControl w:val="0"/>
              <w:spacing w:line="360" w:lineRule="auto"/>
              <w:rPr>
                <w:b/>
                <w:color w:val="000000"/>
              </w:rPr>
              <w:pPrChange w:id="631" w:author="USER" w:date="2022-11-23T19:33:00Z">
                <w:pPr>
                  <w:widowControl w:val="0"/>
                  <w:spacing w:line="240" w:lineRule="auto"/>
                </w:pPr>
              </w:pPrChange>
            </w:pPr>
            <w:r w:rsidRPr="00805A62">
              <w:rPr>
                <w:b/>
                <w:color w:val="000000"/>
              </w:rPr>
              <w:t>Introducción</w:t>
            </w:r>
          </w:p>
        </w:tc>
        <w:tc>
          <w:tcPr>
            <w:tcW w:w="10950" w:type="dxa"/>
            <w:shd w:val="clear" w:color="auto" w:fill="auto"/>
            <w:tcMar>
              <w:top w:w="100" w:type="dxa"/>
              <w:left w:w="100" w:type="dxa"/>
              <w:bottom w:w="100" w:type="dxa"/>
              <w:right w:w="100" w:type="dxa"/>
            </w:tcMar>
          </w:tcPr>
          <w:p w14:paraId="4692CD38" w14:textId="075046E4" w:rsidR="001A578C" w:rsidRPr="00805A62" w:rsidRDefault="00000000" w:rsidP="007A47B9">
            <w:pPr>
              <w:widowControl w:val="0"/>
              <w:spacing w:line="360" w:lineRule="auto"/>
              <w:rPr>
                <w:color w:val="000000"/>
              </w:rPr>
              <w:pPrChange w:id="632" w:author="USER" w:date="2022-11-23T19:33:00Z">
                <w:pPr>
                  <w:widowControl w:val="0"/>
                  <w:spacing w:line="240" w:lineRule="auto"/>
                </w:pPr>
              </w:pPrChange>
            </w:pPr>
            <w:r w:rsidRPr="00805A62">
              <w:rPr>
                <w:color w:val="000000"/>
              </w:rPr>
              <w:t>A continuación</w:t>
            </w:r>
            <w:ins w:id="633" w:author="USER" w:date="2022-11-23T19:26:00Z">
              <w:r w:rsidR="00B36A2F">
                <w:rPr>
                  <w:color w:val="000000"/>
                </w:rPr>
                <w:t>,</w:t>
              </w:r>
            </w:ins>
            <w:r w:rsidRPr="00805A62">
              <w:rPr>
                <w:color w:val="000000"/>
              </w:rPr>
              <w:t xml:space="preserve"> se presentan algunas de las normas a tener en cuenta para la soldadura en electrónica</w:t>
            </w:r>
            <w:ins w:id="634" w:author="USER" w:date="2022-11-23T19:26:00Z">
              <w:r w:rsidR="00B36A2F">
                <w:rPr>
                  <w:color w:val="000000"/>
                </w:rPr>
                <w:t>:</w:t>
              </w:r>
            </w:ins>
            <w:del w:id="635" w:author="USER" w:date="2022-11-23T19:26:00Z">
              <w:r w:rsidRPr="00805A62" w:rsidDel="00B36A2F">
                <w:rPr>
                  <w:color w:val="000000"/>
                </w:rPr>
                <w:delText>.</w:delText>
              </w:r>
            </w:del>
          </w:p>
        </w:tc>
      </w:tr>
      <w:tr w:rsidR="001A578C" w:rsidRPr="00805A62" w14:paraId="7BB3E1BB" w14:textId="77777777">
        <w:trPr>
          <w:trHeight w:val="420"/>
        </w:trPr>
        <w:tc>
          <w:tcPr>
            <w:tcW w:w="13432" w:type="dxa"/>
            <w:gridSpan w:val="2"/>
            <w:shd w:val="clear" w:color="auto" w:fill="auto"/>
            <w:tcMar>
              <w:top w:w="100" w:type="dxa"/>
              <w:left w:w="100" w:type="dxa"/>
              <w:bottom w:w="100" w:type="dxa"/>
              <w:right w:w="100" w:type="dxa"/>
            </w:tcMar>
          </w:tcPr>
          <w:p w14:paraId="573C5081" w14:textId="77777777" w:rsidR="001A578C" w:rsidRPr="00805A62" w:rsidRDefault="00000000" w:rsidP="007A47B9">
            <w:pPr>
              <w:widowControl w:val="0"/>
              <w:spacing w:line="360" w:lineRule="auto"/>
              <w:jc w:val="center"/>
              <w:rPr>
                <w:color w:val="000000"/>
              </w:rPr>
              <w:pPrChange w:id="636" w:author="USER" w:date="2022-11-23T19:33:00Z">
                <w:pPr>
                  <w:widowControl w:val="0"/>
                  <w:spacing w:line="240" w:lineRule="auto"/>
                  <w:jc w:val="center"/>
                </w:pPr>
              </w:pPrChange>
            </w:pPr>
            <w:sdt>
              <w:sdtPr>
                <w:tag w:val="goog_rdk_45"/>
                <w:id w:val="1076933825"/>
              </w:sdtPr>
              <w:sdtContent>
                <w:commentRangeStart w:id="637"/>
              </w:sdtContent>
            </w:sdt>
            <w:r w:rsidRPr="00805A62">
              <w:rPr>
                <w:noProof/>
                <w:color w:val="000000"/>
              </w:rPr>
              <w:drawing>
                <wp:inline distT="0" distB="0" distL="114300" distR="114300" wp14:anchorId="7DCD1EEA" wp14:editId="4127E36E">
                  <wp:extent cx="3390900" cy="2373630"/>
                  <wp:effectExtent l="0" t="0" r="0" b="0"/>
                  <wp:docPr id="2137554817" name="image30.png"/>
                  <wp:cNvGraphicFramePr/>
                  <a:graphic xmlns:a="http://schemas.openxmlformats.org/drawingml/2006/main">
                    <a:graphicData uri="http://schemas.openxmlformats.org/drawingml/2006/picture">
                      <pic:pic xmlns:pic="http://schemas.openxmlformats.org/drawingml/2006/picture">
                        <pic:nvPicPr>
                          <pic:cNvPr id="2137554817" name="image30.png"/>
                          <pic:cNvPicPr preferRelativeResize="0"/>
                        </pic:nvPicPr>
                        <pic:blipFill>
                          <a:blip r:embed="rId66"/>
                          <a:srcRect/>
                          <a:stretch>
                            <a:fillRect/>
                          </a:stretch>
                        </pic:blipFill>
                        <pic:spPr>
                          <a:xfrm>
                            <a:off x="0" y="0"/>
                            <a:ext cx="3390900" cy="2373630"/>
                          </a:xfrm>
                          <a:prstGeom prst="rect">
                            <a:avLst/>
                          </a:prstGeom>
                        </pic:spPr>
                      </pic:pic>
                    </a:graphicData>
                  </a:graphic>
                </wp:inline>
              </w:drawing>
            </w:r>
            <w:commentRangeEnd w:id="637"/>
            <w:r w:rsidRPr="00805A62">
              <w:commentReference w:id="637"/>
            </w:r>
          </w:p>
          <w:p w14:paraId="71EF12DF" w14:textId="77777777" w:rsidR="001A578C" w:rsidRPr="00805A62" w:rsidRDefault="00000000" w:rsidP="007A47B9">
            <w:pPr>
              <w:widowControl w:val="0"/>
              <w:spacing w:line="360" w:lineRule="auto"/>
              <w:rPr>
                <w:b/>
                <w:color w:val="000000"/>
              </w:rPr>
              <w:pPrChange w:id="638" w:author="USER" w:date="2022-11-23T19:33:00Z">
                <w:pPr>
                  <w:widowControl w:val="0"/>
                  <w:spacing w:line="240" w:lineRule="auto"/>
                </w:pPr>
              </w:pPrChange>
            </w:pPr>
            <w:r w:rsidRPr="00805A62">
              <w:rPr>
                <w:b/>
                <w:color w:val="000000"/>
              </w:rPr>
              <w:t xml:space="preserve">Imagen: </w:t>
            </w:r>
            <w:r w:rsidRPr="00805A62">
              <w:rPr>
                <w:color w:val="000000"/>
              </w:rPr>
              <w:t>839317_i34</w:t>
            </w:r>
          </w:p>
        </w:tc>
      </w:tr>
      <w:tr w:rsidR="001A578C" w:rsidRPr="00805A62" w14:paraId="1D60D2B8" w14:textId="77777777">
        <w:trPr>
          <w:trHeight w:val="420"/>
        </w:trPr>
        <w:tc>
          <w:tcPr>
            <w:tcW w:w="13432" w:type="dxa"/>
            <w:gridSpan w:val="2"/>
            <w:shd w:val="clear" w:color="auto" w:fill="auto"/>
            <w:tcMar>
              <w:top w:w="100" w:type="dxa"/>
              <w:left w:w="100" w:type="dxa"/>
              <w:bottom w:w="100" w:type="dxa"/>
              <w:right w:w="100" w:type="dxa"/>
            </w:tcMar>
          </w:tcPr>
          <w:p w14:paraId="3EE7B25A" w14:textId="04F5C74E" w:rsidR="001A578C" w:rsidRPr="00805A62" w:rsidRDefault="00000000" w:rsidP="007A47B9">
            <w:pPr>
              <w:spacing w:line="360" w:lineRule="auto"/>
              <w:rPr>
                <w:rFonts w:eastAsia="Times New Roman"/>
                <w:b/>
                <w:color w:val="000000"/>
              </w:rPr>
              <w:pPrChange w:id="639" w:author="USER" w:date="2022-11-23T19:33:00Z">
                <w:pPr>
                  <w:spacing w:line="240" w:lineRule="auto"/>
                </w:pPr>
              </w:pPrChange>
            </w:pPr>
            <w:r w:rsidRPr="00805A62">
              <w:rPr>
                <w:b/>
                <w:color w:val="000000"/>
              </w:rPr>
              <w:t>IPC-J-STD-001H: Requisitos para ensambles eléctricos y electrónicos soldados</w:t>
            </w:r>
          </w:p>
          <w:p w14:paraId="59B2046E" w14:textId="77777777" w:rsidR="001A578C" w:rsidRPr="00805A62" w:rsidRDefault="00000000" w:rsidP="007A47B9">
            <w:pPr>
              <w:spacing w:line="360" w:lineRule="auto"/>
              <w:rPr>
                <w:rFonts w:eastAsia="Times New Roman"/>
                <w:color w:val="000000"/>
              </w:rPr>
              <w:pPrChange w:id="640" w:author="USER" w:date="2022-11-23T19:33:00Z">
                <w:pPr>
                  <w:spacing w:line="240" w:lineRule="auto"/>
                </w:pPr>
              </w:pPrChange>
            </w:pPr>
            <w:r w:rsidRPr="00805A62">
              <w:rPr>
                <w:color w:val="000000"/>
              </w:rPr>
              <w:t xml:space="preserve">IPC-J-STD-001H es reconocido mundialmente por sus criterios sobre procesos y materiales de soldadura. Actualizado con participantes de 27 países que proporcionan información y experiencia, la norma IPC-J-STD-001H trae los últimos criterios a la industria, incluyendo pautas sobre el uso de rayos X para inspeccionar condiciones de soldadura en orificios con soporte que no son visibles bajo ningún otro medio. Es imprescindible para aquellos en la industria electrónica con un interés en el proceso y los criterios de aceptación para ensambles eléctricos y electrónicos. (IPC </w:t>
            </w:r>
            <w:proofErr w:type="spellStart"/>
            <w:r w:rsidRPr="00805A62">
              <w:rPr>
                <w:color w:val="000000"/>
              </w:rPr>
              <w:t>Build</w:t>
            </w:r>
            <w:proofErr w:type="spellEnd"/>
            <w:r w:rsidRPr="00805A62">
              <w:rPr>
                <w:color w:val="000000"/>
              </w:rPr>
              <w:t xml:space="preserve"> </w:t>
            </w:r>
            <w:proofErr w:type="spellStart"/>
            <w:r w:rsidRPr="00805A62">
              <w:rPr>
                <w:color w:val="000000"/>
              </w:rPr>
              <w:t>Electronics</w:t>
            </w:r>
            <w:proofErr w:type="spellEnd"/>
            <w:r w:rsidRPr="00805A62">
              <w:rPr>
                <w:color w:val="000000"/>
              </w:rPr>
              <w:t xml:space="preserve"> </w:t>
            </w:r>
            <w:proofErr w:type="spellStart"/>
            <w:r w:rsidRPr="00805A62">
              <w:rPr>
                <w:color w:val="000000"/>
              </w:rPr>
              <w:t>Better</w:t>
            </w:r>
            <w:proofErr w:type="spellEnd"/>
            <w:r w:rsidRPr="00805A62">
              <w:rPr>
                <w:color w:val="000000"/>
              </w:rPr>
              <w:t>, 2020)</w:t>
            </w:r>
          </w:p>
        </w:tc>
      </w:tr>
      <w:tr w:rsidR="001A578C" w:rsidRPr="00805A62" w14:paraId="7A6EA6F8" w14:textId="77777777">
        <w:trPr>
          <w:trHeight w:val="420"/>
        </w:trPr>
        <w:tc>
          <w:tcPr>
            <w:tcW w:w="13432" w:type="dxa"/>
            <w:gridSpan w:val="2"/>
            <w:shd w:val="clear" w:color="auto" w:fill="auto"/>
            <w:tcMar>
              <w:top w:w="100" w:type="dxa"/>
              <w:left w:w="100" w:type="dxa"/>
              <w:bottom w:w="100" w:type="dxa"/>
              <w:right w:w="100" w:type="dxa"/>
            </w:tcMar>
          </w:tcPr>
          <w:p w14:paraId="26809FC2" w14:textId="77777777" w:rsidR="001A578C" w:rsidRPr="00805A62" w:rsidRDefault="00000000" w:rsidP="007A47B9">
            <w:pPr>
              <w:spacing w:line="360" w:lineRule="auto"/>
              <w:rPr>
                <w:rFonts w:eastAsia="Times New Roman"/>
                <w:b/>
                <w:color w:val="000000"/>
              </w:rPr>
              <w:pPrChange w:id="641" w:author="USER" w:date="2022-11-23T19:33:00Z">
                <w:pPr>
                  <w:spacing w:line="240" w:lineRule="auto"/>
                </w:pPr>
              </w:pPrChange>
            </w:pPr>
            <w:r w:rsidRPr="00805A62">
              <w:rPr>
                <w:b/>
                <w:color w:val="000000"/>
              </w:rPr>
              <w:t>IPC-J-STD-001HS: Suplemento del IPC J-STD-001H Requisitos para ensambles eléctricos y electrónicos soldados para aplicaciones espaciales y militares de dispositivos Electrónicos</w:t>
            </w:r>
          </w:p>
          <w:p w14:paraId="2F7D90D2" w14:textId="63EBBDA5" w:rsidR="001A578C" w:rsidRPr="00805A62" w:rsidRDefault="00000000" w:rsidP="007A47B9">
            <w:pPr>
              <w:spacing w:line="360" w:lineRule="auto"/>
              <w:rPr>
                <w:rFonts w:eastAsia="Times New Roman"/>
                <w:color w:val="000000"/>
              </w:rPr>
              <w:pPrChange w:id="642" w:author="USER" w:date="2022-11-23T19:33:00Z">
                <w:pPr>
                  <w:spacing w:line="240" w:lineRule="auto"/>
                </w:pPr>
              </w:pPrChange>
            </w:pPr>
            <w:r w:rsidRPr="00805A62">
              <w:rPr>
                <w:color w:val="000000"/>
              </w:rPr>
              <w:lastRenderedPageBreak/>
              <w:t>Esta norma establece los requisitos del proceso y los criterios de aceptación de los conjuntos electrónicos</w:t>
            </w:r>
            <w:r w:rsidRPr="00805A62">
              <w:rPr>
                <w:color w:val="000000"/>
                <w:lang w:val="es-CO"/>
              </w:rPr>
              <w:t>,</w:t>
            </w:r>
            <w:del w:id="643" w:author="USER" w:date="2022-11-23T19:26:00Z">
              <w:r w:rsidRPr="00805A62" w:rsidDel="00B36A2F">
                <w:rPr>
                  <w:color w:val="000000"/>
                  <w:lang w:val="es-CO"/>
                </w:rPr>
                <w:delText xml:space="preserve"> </w:delText>
              </w:r>
            </w:del>
            <w:r w:rsidRPr="00805A62">
              <w:rPr>
                <w:color w:val="000000"/>
              </w:rPr>
              <w:t xml:space="preserve"> </w:t>
            </w:r>
            <w:r w:rsidRPr="00805A62">
              <w:rPr>
                <w:color w:val="000000"/>
                <w:highlight w:val="cyan"/>
              </w:rPr>
              <w:t xml:space="preserve">(IPC </w:t>
            </w:r>
            <w:proofErr w:type="spellStart"/>
            <w:r w:rsidRPr="00805A62">
              <w:rPr>
                <w:color w:val="000000"/>
                <w:highlight w:val="cyan"/>
              </w:rPr>
              <w:t>Build</w:t>
            </w:r>
            <w:proofErr w:type="spellEnd"/>
            <w:r w:rsidRPr="00805A62">
              <w:rPr>
                <w:color w:val="000000"/>
                <w:highlight w:val="cyan"/>
              </w:rPr>
              <w:t xml:space="preserve"> </w:t>
            </w:r>
            <w:proofErr w:type="spellStart"/>
            <w:r w:rsidRPr="00805A62">
              <w:rPr>
                <w:color w:val="000000"/>
                <w:highlight w:val="cyan"/>
              </w:rPr>
              <w:t>Electronics</w:t>
            </w:r>
            <w:proofErr w:type="spellEnd"/>
            <w:r w:rsidRPr="00805A62">
              <w:rPr>
                <w:color w:val="000000"/>
                <w:highlight w:val="cyan"/>
              </w:rPr>
              <w:t xml:space="preserve"> </w:t>
            </w:r>
            <w:proofErr w:type="spellStart"/>
            <w:r w:rsidRPr="00805A62">
              <w:rPr>
                <w:color w:val="000000"/>
                <w:highlight w:val="cyan"/>
              </w:rPr>
              <w:t>Better</w:t>
            </w:r>
            <w:proofErr w:type="spellEnd"/>
            <w:r w:rsidRPr="00805A62">
              <w:rPr>
                <w:color w:val="000000"/>
                <w:highlight w:val="cyan"/>
              </w:rPr>
              <w:t>, 2021)</w:t>
            </w:r>
          </w:p>
        </w:tc>
      </w:tr>
      <w:tr w:rsidR="001A578C" w:rsidRPr="00805A62" w14:paraId="55819997" w14:textId="77777777">
        <w:trPr>
          <w:trHeight w:val="420"/>
        </w:trPr>
        <w:tc>
          <w:tcPr>
            <w:tcW w:w="13432" w:type="dxa"/>
            <w:gridSpan w:val="2"/>
            <w:shd w:val="clear" w:color="auto" w:fill="auto"/>
            <w:tcMar>
              <w:top w:w="100" w:type="dxa"/>
              <w:left w:w="100" w:type="dxa"/>
              <w:bottom w:w="100" w:type="dxa"/>
              <w:right w:w="100" w:type="dxa"/>
            </w:tcMar>
          </w:tcPr>
          <w:p w14:paraId="02086DCF" w14:textId="77777777" w:rsidR="001A578C" w:rsidRPr="00805A62" w:rsidRDefault="00000000" w:rsidP="007A47B9">
            <w:pPr>
              <w:widowControl w:val="0"/>
              <w:spacing w:line="360" w:lineRule="auto"/>
              <w:rPr>
                <w:b/>
                <w:color w:val="000000"/>
                <w:lang w:val="en-US"/>
              </w:rPr>
              <w:pPrChange w:id="644" w:author="USER" w:date="2022-11-23T19:33:00Z">
                <w:pPr>
                  <w:widowControl w:val="0"/>
                  <w:spacing w:line="240" w:lineRule="auto"/>
                </w:pPr>
              </w:pPrChange>
            </w:pPr>
            <w:r w:rsidRPr="00805A62">
              <w:rPr>
                <w:b/>
                <w:color w:val="000000"/>
                <w:lang w:val="en-US"/>
              </w:rPr>
              <w:lastRenderedPageBreak/>
              <w:t xml:space="preserve">Norma IPC-J-STD-001G-AM1: J-STD-001G-AM1-SP </w:t>
            </w:r>
          </w:p>
          <w:p w14:paraId="18695F77" w14:textId="65D759A0" w:rsidR="001A578C" w:rsidRPr="00805A62" w:rsidRDefault="00000000" w:rsidP="007A47B9">
            <w:pPr>
              <w:widowControl w:val="0"/>
              <w:spacing w:line="360" w:lineRule="auto"/>
              <w:rPr>
                <w:b/>
                <w:color w:val="999999"/>
              </w:rPr>
              <w:pPrChange w:id="645" w:author="USER" w:date="2022-11-23T19:33:00Z">
                <w:pPr>
                  <w:widowControl w:val="0"/>
                  <w:spacing w:line="240" w:lineRule="auto"/>
                </w:pPr>
              </w:pPrChange>
            </w:pPr>
            <w:r w:rsidRPr="00805A62">
              <w:rPr>
                <w:color w:val="000000"/>
              </w:rPr>
              <w:t>Provee requisitos para materiales de soldadura y procesos para ensambles, establece los requisitos del proceso y los criterios de aceptación de los conjuntos electrónicos</w:t>
            </w:r>
            <w:r w:rsidRPr="00805A62">
              <w:rPr>
                <w:color w:val="000000"/>
                <w:lang w:val="es-CO"/>
              </w:rPr>
              <w:t xml:space="preserve">, </w:t>
            </w:r>
            <w:del w:id="646" w:author="USER" w:date="2022-11-23T19:26:00Z">
              <w:r w:rsidRPr="00805A62" w:rsidDel="00B36A2F">
                <w:rPr>
                  <w:color w:val="000000"/>
                </w:rPr>
                <w:delText xml:space="preserve"> </w:delText>
              </w:r>
            </w:del>
            <w:r w:rsidRPr="00805A62">
              <w:rPr>
                <w:color w:val="000000"/>
              </w:rPr>
              <w:t xml:space="preserve">(IPC </w:t>
            </w:r>
            <w:proofErr w:type="spellStart"/>
            <w:r w:rsidRPr="00805A62">
              <w:rPr>
                <w:color w:val="000000"/>
              </w:rPr>
              <w:t>Build</w:t>
            </w:r>
            <w:proofErr w:type="spellEnd"/>
            <w:r w:rsidRPr="00805A62">
              <w:rPr>
                <w:color w:val="000000"/>
              </w:rPr>
              <w:t xml:space="preserve"> </w:t>
            </w:r>
            <w:proofErr w:type="spellStart"/>
            <w:r w:rsidRPr="00805A62">
              <w:rPr>
                <w:color w:val="000000"/>
              </w:rPr>
              <w:t>Electronics</w:t>
            </w:r>
            <w:proofErr w:type="spellEnd"/>
            <w:r w:rsidRPr="00805A62">
              <w:rPr>
                <w:color w:val="000000"/>
              </w:rPr>
              <w:t xml:space="preserve"> </w:t>
            </w:r>
            <w:proofErr w:type="spellStart"/>
            <w:r w:rsidRPr="00805A62">
              <w:rPr>
                <w:color w:val="000000"/>
              </w:rPr>
              <w:t>Better</w:t>
            </w:r>
            <w:proofErr w:type="spellEnd"/>
            <w:r w:rsidRPr="00805A62">
              <w:rPr>
                <w:color w:val="000000"/>
              </w:rPr>
              <w:t>, 2010)</w:t>
            </w:r>
          </w:p>
        </w:tc>
      </w:tr>
    </w:tbl>
    <w:p w14:paraId="67EE1995" w14:textId="77777777" w:rsidR="001A578C" w:rsidRPr="00805A62" w:rsidRDefault="001A578C" w:rsidP="007A47B9">
      <w:pPr>
        <w:spacing w:line="360" w:lineRule="auto"/>
        <w:jc w:val="both"/>
        <w:rPr>
          <w:b/>
          <w:color w:val="7F7F7F"/>
        </w:rPr>
        <w:pPrChange w:id="647" w:author="USER" w:date="2022-11-23T19:33:00Z">
          <w:pPr>
            <w:jc w:val="both"/>
          </w:pPr>
        </w:pPrChange>
      </w:pPr>
    </w:p>
    <w:p w14:paraId="34586044" w14:textId="77777777" w:rsidR="001A578C" w:rsidRPr="00805A62" w:rsidRDefault="00000000" w:rsidP="007A47B9">
      <w:pPr>
        <w:spacing w:line="360" w:lineRule="auto"/>
        <w:jc w:val="both"/>
        <w:rPr>
          <w:b/>
          <w:color w:val="000000"/>
        </w:rPr>
        <w:pPrChange w:id="648" w:author="USER" w:date="2022-11-23T19:33:00Z">
          <w:pPr>
            <w:jc w:val="both"/>
          </w:pPr>
        </w:pPrChange>
      </w:pPr>
      <w:r w:rsidRPr="00805A62">
        <w:rPr>
          <w:b/>
          <w:color w:val="000000"/>
        </w:rPr>
        <w:t>Alineación y aceleradores</w:t>
      </w:r>
    </w:p>
    <w:tbl>
      <w:tblPr>
        <w:tblStyle w:val="Style14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5525F4D7" w14:textId="77777777">
        <w:trPr>
          <w:trHeight w:val="444"/>
        </w:trPr>
        <w:tc>
          <w:tcPr>
            <w:tcW w:w="13422" w:type="dxa"/>
            <w:shd w:val="clear" w:color="auto" w:fill="8DB3E2"/>
          </w:tcPr>
          <w:p w14:paraId="3D71E333" w14:textId="77777777" w:rsidR="001A578C" w:rsidRPr="00805A62" w:rsidRDefault="00000000" w:rsidP="007A47B9">
            <w:pPr>
              <w:pStyle w:val="Ttulo1"/>
              <w:spacing w:before="0" w:after="0" w:line="360" w:lineRule="auto"/>
              <w:jc w:val="center"/>
              <w:rPr>
                <w:color w:val="000000"/>
                <w:sz w:val="22"/>
                <w:szCs w:val="22"/>
              </w:rPr>
              <w:pPrChange w:id="649" w:author="USER" w:date="2022-11-23T19:33:00Z">
                <w:pPr>
                  <w:pStyle w:val="Ttulo1"/>
                  <w:spacing w:before="0" w:after="0"/>
                  <w:jc w:val="center"/>
                </w:pPr>
              </w:pPrChange>
            </w:pPr>
            <w:r w:rsidRPr="00805A62">
              <w:rPr>
                <w:color w:val="000000"/>
                <w:sz w:val="22"/>
                <w:szCs w:val="22"/>
              </w:rPr>
              <w:t>Cuadro de texto</w:t>
            </w:r>
          </w:p>
        </w:tc>
      </w:tr>
      <w:tr w:rsidR="001A578C" w:rsidRPr="00805A62" w14:paraId="35004505" w14:textId="77777777">
        <w:tc>
          <w:tcPr>
            <w:tcW w:w="13422" w:type="dxa"/>
          </w:tcPr>
          <w:p w14:paraId="2C2EC9BA" w14:textId="697A4992" w:rsidR="001A578C" w:rsidRPr="00805A62" w:rsidRDefault="00000000" w:rsidP="007A47B9">
            <w:pPr>
              <w:spacing w:line="360" w:lineRule="auto"/>
              <w:rPr>
                <w:i/>
                <w:color w:val="BFBFBF"/>
              </w:rPr>
              <w:pPrChange w:id="650" w:author="USER" w:date="2022-11-23T19:33:00Z">
                <w:pPr/>
              </w:pPrChange>
            </w:pPr>
            <w:r w:rsidRPr="00805A62">
              <w:rPr>
                <w:color w:val="000000"/>
              </w:rPr>
              <w:t>Los mejores hilos de estaño más utilizados para realizar soldaduras son los eutécticos, en los que el punto de fusión es inferior al de los materiales que componen la aleación. Existen otras alternativas y aleaciones, cambiando las temperaturas de fusión de acuerdo a estos</w:t>
            </w:r>
            <w:r w:rsidRPr="00805A62">
              <w:rPr>
                <w:color w:val="000000"/>
                <w:lang w:val="es-CO"/>
              </w:rPr>
              <w:t>,</w:t>
            </w:r>
            <w:r w:rsidRPr="00805A62">
              <w:rPr>
                <w:color w:val="000000"/>
              </w:rPr>
              <w:t xml:space="preserve"> </w:t>
            </w:r>
            <w:r w:rsidRPr="00805A62">
              <w:rPr>
                <w:color w:val="000000"/>
                <w:highlight w:val="cyan"/>
              </w:rPr>
              <w:t>(</w:t>
            </w:r>
            <w:r w:rsidRPr="00805A62">
              <w:rPr>
                <w:color w:val="000000"/>
              </w:rPr>
              <w:t>Vuelapluma S.L., 2007).</w:t>
            </w:r>
          </w:p>
        </w:tc>
      </w:tr>
    </w:tbl>
    <w:p w14:paraId="66648EDB" w14:textId="77777777" w:rsidR="001A578C" w:rsidRPr="00805A62" w:rsidRDefault="001A578C" w:rsidP="007A47B9">
      <w:pPr>
        <w:spacing w:line="360" w:lineRule="auto"/>
        <w:jc w:val="both"/>
        <w:rPr>
          <w:b/>
          <w:color w:val="7F7F7F"/>
        </w:rPr>
        <w:pPrChange w:id="651" w:author="USER" w:date="2022-11-23T19:33:00Z">
          <w:pPr>
            <w:jc w:val="both"/>
          </w:pPr>
        </w:pPrChange>
      </w:pPr>
    </w:p>
    <w:tbl>
      <w:tblPr>
        <w:tblStyle w:val="Style14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534"/>
        <w:gridCol w:w="6942"/>
        <w:gridCol w:w="4936"/>
      </w:tblGrid>
      <w:tr w:rsidR="001A578C" w:rsidRPr="00805A62" w14:paraId="3C5795A8" w14:textId="77777777">
        <w:trPr>
          <w:trHeight w:val="580"/>
        </w:trPr>
        <w:tc>
          <w:tcPr>
            <w:tcW w:w="1534" w:type="dxa"/>
            <w:shd w:val="clear" w:color="auto" w:fill="C9DAF8"/>
            <w:tcMar>
              <w:top w:w="100" w:type="dxa"/>
              <w:left w:w="100" w:type="dxa"/>
              <w:bottom w:w="100" w:type="dxa"/>
              <w:right w:w="100" w:type="dxa"/>
            </w:tcMar>
          </w:tcPr>
          <w:p w14:paraId="3AC950AF" w14:textId="77777777" w:rsidR="001A578C" w:rsidRPr="00805A62" w:rsidRDefault="00000000" w:rsidP="007A47B9">
            <w:pPr>
              <w:widowControl w:val="0"/>
              <w:spacing w:line="360" w:lineRule="auto"/>
              <w:jc w:val="center"/>
              <w:rPr>
                <w:b/>
                <w:color w:val="000000"/>
              </w:rPr>
              <w:pPrChange w:id="652" w:author="USER" w:date="2022-11-23T19:33:00Z">
                <w:pPr>
                  <w:widowControl w:val="0"/>
                  <w:spacing w:line="240" w:lineRule="auto"/>
                  <w:jc w:val="center"/>
                </w:pPr>
              </w:pPrChange>
            </w:pPr>
            <w:r w:rsidRPr="00805A62">
              <w:rPr>
                <w:b/>
                <w:color w:val="000000"/>
              </w:rPr>
              <w:t>Tipo de recurso</w:t>
            </w:r>
          </w:p>
        </w:tc>
        <w:tc>
          <w:tcPr>
            <w:tcW w:w="11878" w:type="dxa"/>
            <w:gridSpan w:val="2"/>
            <w:shd w:val="clear" w:color="auto" w:fill="C9DAF8"/>
            <w:tcMar>
              <w:top w:w="100" w:type="dxa"/>
              <w:left w:w="100" w:type="dxa"/>
              <w:bottom w:w="100" w:type="dxa"/>
              <w:right w:w="100" w:type="dxa"/>
            </w:tcMar>
          </w:tcPr>
          <w:p w14:paraId="58291D58" w14:textId="77777777" w:rsidR="001A578C" w:rsidRPr="00805A62" w:rsidRDefault="00000000" w:rsidP="007A47B9">
            <w:pPr>
              <w:pStyle w:val="Ttulo"/>
              <w:widowControl w:val="0"/>
              <w:spacing w:line="360" w:lineRule="auto"/>
              <w:jc w:val="center"/>
              <w:rPr>
                <w:sz w:val="22"/>
                <w:szCs w:val="22"/>
              </w:rPr>
              <w:pPrChange w:id="653" w:author="USER" w:date="2022-11-23T19:33:00Z">
                <w:pPr>
                  <w:pStyle w:val="Ttulo"/>
                  <w:widowControl w:val="0"/>
                  <w:spacing w:line="240" w:lineRule="auto"/>
                  <w:jc w:val="center"/>
                </w:pPr>
              </w:pPrChange>
            </w:pPr>
            <w:r w:rsidRPr="00805A62">
              <w:rPr>
                <w:sz w:val="22"/>
                <w:szCs w:val="22"/>
              </w:rPr>
              <w:t>Carrusel de tarjetas</w:t>
            </w:r>
          </w:p>
        </w:tc>
      </w:tr>
      <w:tr w:rsidR="001A578C" w:rsidRPr="00805A62" w14:paraId="2085B95A" w14:textId="77777777">
        <w:trPr>
          <w:trHeight w:val="420"/>
        </w:trPr>
        <w:tc>
          <w:tcPr>
            <w:tcW w:w="1534" w:type="dxa"/>
            <w:shd w:val="clear" w:color="auto" w:fill="auto"/>
            <w:tcMar>
              <w:top w:w="100" w:type="dxa"/>
              <w:left w:w="100" w:type="dxa"/>
              <w:bottom w:w="100" w:type="dxa"/>
              <w:right w:w="100" w:type="dxa"/>
            </w:tcMar>
          </w:tcPr>
          <w:p w14:paraId="07151BF6" w14:textId="77777777" w:rsidR="001A578C" w:rsidRPr="00805A62" w:rsidRDefault="00000000" w:rsidP="007A47B9">
            <w:pPr>
              <w:widowControl w:val="0"/>
              <w:spacing w:line="360" w:lineRule="auto"/>
              <w:rPr>
                <w:b/>
                <w:color w:val="000000"/>
              </w:rPr>
              <w:pPrChange w:id="654" w:author="USER" w:date="2022-11-23T19:33:00Z">
                <w:pPr>
                  <w:widowControl w:val="0"/>
                  <w:spacing w:line="240" w:lineRule="auto"/>
                </w:pPr>
              </w:pPrChange>
            </w:pPr>
            <w:r w:rsidRPr="00805A62">
              <w:rPr>
                <w:b/>
                <w:color w:val="000000"/>
              </w:rPr>
              <w:t>Introducción</w:t>
            </w:r>
          </w:p>
        </w:tc>
        <w:tc>
          <w:tcPr>
            <w:tcW w:w="11878" w:type="dxa"/>
            <w:gridSpan w:val="2"/>
            <w:shd w:val="clear" w:color="auto" w:fill="auto"/>
            <w:tcMar>
              <w:top w:w="100" w:type="dxa"/>
              <w:left w:w="100" w:type="dxa"/>
              <w:bottom w:w="100" w:type="dxa"/>
              <w:right w:w="100" w:type="dxa"/>
            </w:tcMar>
          </w:tcPr>
          <w:p w14:paraId="4FDE5C3F" w14:textId="77777777" w:rsidR="001A578C" w:rsidRPr="00805A62" w:rsidRDefault="00000000" w:rsidP="007A47B9">
            <w:pPr>
              <w:widowControl w:val="0"/>
              <w:spacing w:line="360" w:lineRule="auto"/>
              <w:rPr>
                <w:color w:val="000000"/>
              </w:rPr>
              <w:pPrChange w:id="655" w:author="USER" w:date="2022-11-23T19:33:00Z">
                <w:pPr>
                  <w:widowControl w:val="0"/>
                  <w:spacing w:line="240" w:lineRule="auto"/>
                </w:pPr>
              </w:pPrChange>
            </w:pPr>
            <w:r w:rsidRPr="00805A62">
              <w:rPr>
                <w:color w:val="000000"/>
              </w:rPr>
              <w:t>A continuación, se presentan algunos de los componentes de los materiales de aleación y los aceleradores.</w:t>
            </w:r>
          </w:p>
        </w:tc>
      </w:tr>
      <w:tr w:rsidR="001A578C" w:rsidRPr="00805A62" w14:paraId="7DBDDCEC" w14:textId="77777777">
        <w:trPr>
          <w:trHeight w:val="420"/>
        </w:trPr>
        <w:tc>
          <w:tcPr>
            <w:tcW w:w="13412" w:type="dxa"/>
            <w:gridSpan w:val="3"/>
            <w:shd w:val="clear" w:color="auto" w:fill="auto"/>
            <w:tcMar>
              <w:top w:w="100" w:type="dxa"/>
              <w:left w:w="100" w:type="dxa"/>
              <w:bottom w:w="100" w:type="dxa"/>
              <w:right w:w="100" w:type="dxa"/>
            </w:tcMar>
          </w:tcPr>
          <w:p w14:paraId="45246AB7" w14:textId="77777777" w:rsidR="001A578C" w:rsidRPr="00805A62" w:rsidRDefault="00000000" w:rsidP="007A47B9">
            <w:pPr>
              <w:widowControl w:val="0"/>
              <w:spacing w:line="360" w:lineRule="auto"/>
              <w:jc w:val="center"/>
              <w:rPr>
                <w:color w:val="000000"/>
              </w:rPr>
              <w:pPrChange w:id="656" w:author="USER" w:date="2022-11-23T19:33:00Z">
                <w:pPr>
                  <w:widowControl w:val="0"/>
                  <w:spacing w:line="240" w:lineRule="auto"/>
                  <w:jc w:val="center"/>
                </w:pPr>
              </w:pPrChange>
            </w:pPr>
            <w:sdt>
              <w:sdtPr>
                <w:tag w:val="goog_rdk_46"/>
                <w:id w:val="-298928432"/>
              </w:sdtPr>
              <w:sdtContent>
                <w:commentRangeStart w:id="657"/>
              </w:sdtContent>
            </w:sdt>
            <w:r w:rsidRPr="00805A62">
              <w:rPr>
                <w:noProof/>
                <w:color w:val="000000"/>
              </w:rPr>
              <w:drawing>
                <wp:inline distT="0" distB="0" distL="114300" distR="114300" wp14:anchorId="324CC682" wp14:editId="46683102">
                  <wp:extent cx="2171700" cy="1945005"/>
                  <wp:effectExtent l="0" t="0" r="0" b="0"/>
                  <wp:docPr id="2137554818" name="image42.png"/>
                  <wp:cNvGraphicFramePr/>
                  <a:graphic xmlns:a="http://schemas.openxmlformats.org/drawingml/2006/main">
                    <a:graphicData uri="http://schemas.openxmlformats.org/drawingml/2006/picture">
                      <pic:pic xmlns:pic="http://schemas.openxmlformats.org/drawingml/2006/picture">
                        <pic:nvPicPr>
                          <pic:cNvPr id="2137554818" name="image42.png"/>
                          <pic:cNvPicPr preferRelativeResize="0"/>
                        </pic:nvPicPr>
                        <pic:blipFill>
                          <a:blip r:embed="rId67"/>
                          <a:srcRect/>
                          <a:stretch>
                            <a:fillRect/>
                          </a:stretch>
                        </pic:blipFill>
                        <pic:spPr>
                          <a:xfrm>
                            <a:off x="0" y="0"/>
                            <a:ext cx="2171700" cy="1945481"/>
                          </a:xfrm>
                          <a:prstGeom prst="rect">
                            <a:avLst/>
                          </a:prstGeom>
                        </pic:spPr>
                      </pic:pic>
                    </a:graphicData>
                  </a:graphic>
                </wp:inline>
              </w:drawing>
            </w:r>
            <w:commentRangeEnd w:id="657"/>
            <w:r w:rsidRPr="00805A62">
              <w:commentReference w:id="657"/>
            </w:r>
          </w:p>
          <w:p w14:paraId="36481455" w14:textId="77777777" w:rsidR="001A578C" w:rsidRPr="00805A62" w:rsidRDefault="001A578C" w:rsidP="007A47B9">
            <w:pPr>
              <w:widowControl w:val="0"/>
              <w:spacing w:line="360" w:lineRule="auto"/>
              <w:jc w:val="center"/>
              <w:rPr>
                <w:color w:val="000000"/>
              </w:rPr>
              <w:pPrChange w:id="658" w:author="USER" w:date="2022-11-23T19:33:00Z">
                <w:pPr>
                  <w:widowControl w:val="0"/>
                  <w:spacing w:line="240" w:lineRule="auto"/>
                  <w:jc w:val="center"/>
                </w:pPr>
              </w:pPrChange>
            </w:pPr>
          </w:p>
          <w:p w14:paraId="0640C478" w14:textId="77777777" w:rsidR="001A578C" w:rsidRPr="00805A62" w:rsidRDefault="00000000" w:rsidP="007A47B9">
            <w:pPr>
              <w:widowControl w:val="0"/>
              <w:spacing w:line="360" w:lineRule="auto"/>
              <w:rPr>
                <w:b/>
                <w:color w:val="000000"/>
              </w:rPr>
              <w:pPrChange w:id="659" w:author="USER" w:date="2022-11-23T19:33:00Z">
                <w:pPr>
                  <w:widowControl w:val="0"/>
                  <w:spacing w:line="240" w:lineRule="auto"/>
                </w:pPr>
              </w:pPrChange>
            </w:pPr>
            <w:r w:rsidRPr="00805A62">
              <w:rPr>
                <w:b/>
                <w:color w:val="000000"/>
              </w:rPr>
              <w:t xml:space="preserve">Imagen: </w:t>
            </w:r>
            <w:r w:rsidRPr="00805A62">
              <w:rPr>
                <w:color w:val="000000"/>
              </w:rPr>
              <w:t>839317_i35</w:t>
            </w:r>
          </w:p>
        </w:tc>
      </w:tr>
      <w:tr w:rsidR="001A578C" w:rsidRPr="00805A62" w14:paraId="2A31CF8F" w14:textId="77777777">
        <w:trPr>
          <w:trHeight w:val="420"/>
        </w:trPr>
        <w:tc>
          <w:tcPr>
            <w:tcW w:w="8476" w:type="dxa"/>
            <w:gridSpan w:val="2"/>
            <w:shd w:val="clear" w:color="auto" w:fill="auto"/>
            <w:tcMar>
              <w:top w:w="100" w:type="dxa"/>
              <w:left w:w="100" w:type="dxa"/>
              <w:bottom w:w="100" w:type="dxa"/>
              <w:right w:w="100" w:type="dxa"/>
            </w:tcMar>
          </w:tcPr>
          <w:p w14:paraId="77D145D0" w14:textId="77777777" w:rsidR="001A578C" w:rsidRPr="00805A62" w:rsidRDefault="00000000" w:rsidP="007A47B9">
            <w:pPr>
              <w:spacing w:line="360" w:lineRule="auto"/>
              <w:rPr>
                <w:b/>
                <w:color w:val="000000"/>
              </w:rPr>
              <w:pPrChange w:id="660" w:author="USER" w:date="2022-11-23T19:33:00Z">
                <w:pPr>
                  <w:spacing w:line="240" w:lineRule="auto"/>
                </w:pPr>
              </w:pPrChange>
            </w:pPr>
            <w:r w:rsidRPr="00805A62">
              <w:rPr>
                <w:b/>
                <w:color w:val="000000"/>
              </w:rPr>
              <w:t xml:space="preserve">Estaño </w:t>
            </w:r>
            <w:proofErr w:type="spellStart"/>
            <w:r w:rsidRPr="00805A62">
              <w:rPr>
                <w:b/>
                <w:color w:val="000000"/>
              </w:rPr>
              <w:t>SnPB</w:t>
            </w:r>
            <w:proofErr w:type="spellEnd"/>
            <w:r w:rsidRPr="00805A62">
              <w:rPr>
                <w:b/>
                <w:color w:val="000000"/>
              </w:rPr>
              <w:t xml:space="preserve"> 60/40</w:t>
            </w:r>
          </w:p>
          <w:p w14:paraId="327034F9" w14:textId="77777777" w:rsidR="001A578C" w:rsidRPr="00805A62" w:rsidRDefault="00000000" w:rsidP="007A47B9">
            <w:pPr>
              <w:spacing w:line="360" w:lineRule="auto"/>
              <w:rPr>
                <w:rFonts w:eastAsia="Times New Roman"/>
                <w:color w:val="000000"/>
              </w:rPr>
              <w:pPrChange w:id="661" w:author="USER" w:date="2022-11-23T19:33:00Z">
                <w:pPr>
                  <w:spacing w:line="240" w:lineRule="auto"/>
                </w:pPr>
              </w:pPrChange>
            </w:pPr>
            <w:r w:rsidRPr="00805A62">
              <w:rPr>
                <w:color w:val="000000"/>
              </w:rPr>
              <w:t>Se compone de 60% de estaño y 40% de plomo, con un punto de fusión de 183°C.</w:t>
            </w:r>
          </w:p>
        </w:tc>
        <w:tc>
          <w:tcPr>
            <w:tcW w:w="4936" w:type="dxa"/>
            <w:shd w:val="clear" w:color="auto" w:fill="auto"/>
            <w:tcMar>
              <w:top w:w="100" w:type="dxa"/>
              <w:left w:w="100" w:type="dxa"/>
              <w:bottom w:w="100" w:type="dxa"/>
              <w:right w:w="100" w:type="dxa"/>
            </w:tcMar>
          </w:tcPr>
          <w:p w14:paraId="15AD0A67" w14:textId="77777777" w:rsidR="001A578C" w:rsidRPr="00805A62" w:rsidRDefault="00000000" w:rsidP="007A47B9">
            <w:pPr>
              <w:widowControl w:val="0"/>
              <w:spacing w:line="360" w:lineRule="auto"/>
              <w:rPr>
                <w:color w:val="000000"/>
              </w:rPr>
              <w:pPrChange w:id="662" w:author="USER" w:date="2022-11-23T19:33:00Z">
                <w:pPr>
                  <w:widowControl w:val="0"/>
                  <w:spacing w:line="240" w:lineRule="auto"/>
                </w:pPr>
              </w:pPrChange>
            </w:pPr>
            <w:sdt>
              <w:sdtPr>
                <w:tag w:val="goog_rdk_47"/>
                <w:id w:val="-809017536"/>
              </w:sdtPr>
              <w:sdtContent>
                <w:commentRangeStart w:id="663"/>
              </w:sdtContent>
            </w:sdt>
            <w:r w:rsidRPr="00805A62">
              <w:rPr>
                <w:noProof/>
                <w:color w:val="000000"/>
              </w:rPr>
              <w:drawing>
                <wp:inline distT="0" distB="0" distL="114300" distR="114300" wp14:anchorId="262CF404" wp14:editId="259A1293">
                  <wp:extent cx="581025" cy="581025"/>
                  <wp:effectExtent l="0" t="0" r="0" b="0"/>
                  <wp:docPr id="2137554819" name="image43.png"/>
                  <wp:cNvGraphicFramePr/>
                  <a:graphic xmlns:a="http://schemas.openxmlformats.org/drawingml/2006/main">
                    <a:graphicData uri="http://schemas.openxmlformats.org/drawingml/2006/picture">
                      <pic:pic xmlns:pic="http://schemas.openxmlformats.org/drawingml/2006/picture">
                        <pic:nvPicPr>
                          <pic:cNvPr id="2137554819" name="image43.png"/>
                          <pic:cNvPicPr preferRelativeResize="0"/>
                        </pic:nvPicPr>
                        <pic:blipFill>
                          <a:blip r:embed="rId68"/>
                          <a:srcRect/>
                          <a:stretch>
                            <a:fillRect/>
                          </a:stretch>
                        </pic:blipFill>
                        <pic:spPr>
                          <a:xfrm>
                            <a:off x="0" y="0"/>
                            <a:ext cx="581025" cy="581025"/>
                          </a:xfrm>
                          <a:prstGeom prst="rect">
                            <a:avLst/>
                          </a:prstGeom>
                        </pic:spPr>
                      </pic:pic>
                    </a:graphicData>
                  </a:graphic>
                </wp:inline>
              </w:drawing>
            </w:r>
            <w:commentRangeEnd w:id="663"/>
            <w:r w:rsidRPr="00805A62">
              <w:commentReference w:id="663"/>
            </w:r>
          </w:p>
          <w:p w14:paraId="5EA9603B" w14:textId="77777777" w:rsidR="001A578C" w:rsidRPr="00805A62" w:rsidRDefault="001A578C" w:rsidP="007A47B9">
            <w:pPr>
              <w:widowControl w:val="0"/>
              <w:spacing w:line="360" w:lineRule="auto"/>
              <w:rPr>
                <w:color w:val="000000"/>
              </w:rPr>
              <w:pPrChange w:id="664" w:author="USER" w:date="2022-11-23T19:33:00Z">
                <w:pPr>
                  <w:widowControl w:val="0"/>
                  <w:spacing w:line="240" w:lineRule="auto"/>
                </w:pPr>
              </w:pPrChange>
            </w:pPr>
          </w:p>
          <w:p w14:paraId="22DD988B" w14:textId="77777777" w:rsidR="001A578C" w:rsidRPr="00805A62" w:rsidRDefault="00000000" w:rsidP="007A47B9">
            <w:pPr>
              <w:widowControl w:val="0"/>
              <w:spacing w:line="360" w:lineRule="auto"/>
              <w:rPr>
                <w:b/>
                <w:color w:val="000000"/>
              </w:rPr>
              <w:pPrChange w:id="665" w:author="USER" w:date="2022-11-23T19:33:00Z">
                <w:pPr>
                  <w:widowControl w:val="0"/>
                  <w:spacing w:line="240" w:lineRule="auto"/>
                </w:pPr>
              </w:pPrChange>
            </w:pPr>
            <w:r w:rsidRPr="00805A62">
              <w:rPr>
                <w:b/>
                <w:color w:val="000000"/>
              </w:rPr>
              <w:t xml:space="preserve">Imagen: </w:t>
            </w:r>
            <w:r w:rsidRPr="00805A62">
              <w:rPr>
                <w:color w:val="000000"/>
              </w:rPr>
              <w:t>839317_i36</w:t>
            </w:r>
          </w:p>
        </w:tc>
      </w:tr>
      <w:tr w:rsidR="001A578C" w:rsidRPr="00805A62" w14:paraId="047F43EA" w14:textId="77777777">
        <w:trPr>
          <w:trHeight w:val="420"/>
        </w:trPr>
        <w:tc>
          <w:tcPr>
            <w:tcW w:w="8476" w:type="dxa"/>
            <w:gridSpan w:val="2"/>
            <w:shd w:val="clear" w:color="auto" w:fill="auto"/>
            <w:tcMar>
              <w:top w:w="100" w:type="dxa"/>
              <w:left w:w="100" w:type="dxa"/>
              <w:bottom w:w="100" w:type="dxa"/>
              <w:right w:w="100" w:type="dxa"/>
            </w:tcMar>
          </w:tcPr>
          <w:p w14:paraId="53F46A3A" w14:textId="77777777" w:rsidR="001A578C" w:rsidRPr="00805A62" w:rsidRDefault="00000000" w:rsidP="007A47B9">
            <w:pPr>
              <w:spacing w:line="360" w:lineRule="auto"/>
              <w:rPr>
                <w:b/>
                <w:color w:val="000000"/>
              </w:rPr>
              <w:pPrChange w:id="666" w:author="USER" w:date="2022-11-23T19:33:00Z">
                <w:pPr>
                  <w:spacing w:line="240" w:lineRule="auto"/>
                </w:pPr>
              </w:pPrChange>
            </w:pPr>
            <w:r w:rsidRPr="00805A62">
              <w:rPr>
                <w:b/>
                <w:color w:val="000000"/>
              </w:rPr>
              <w:t>Estaño SAC305</w:t>
            </w:r>
          </w:p>
          <w:p w14:paraId="629C25A2" w14:textId="77777777" w:rsidR="001A578C" w:rsidRPr="00805A62" w:rsidRDefault="00000000" w:rsidP="007A47B9">
            <w:pPr>
              <w:spacing w:line="360" w:lineRule="auto"/>
              <w:rPr>
                <w:rFonts w:eastAsia="Times New Roman"/>
                <w:color w:val="000000"/>
              </w:rPr>
              <w:pPrChange w:id="667" w:author="USER" w:date="2022-11-23T19:33:00Z">
                <w:pPr>
                  <w:spacing w:line="240" w:lineRule="auto"/>
                </w:pPr>
              </w:pPrChange>
            </w:pPr>
            <w:r w:rsidRPr="00805A62">
              <w:rPr>
                <w:color w:val="000000"/>
              </w:rPr>
              <w:t>Se compone de 96.5% de estaño, 3% de plata y un 0.5 de cobre, con un punto de fusión de 220°C.</w:t>
            </w:r>
          </w:p>
          <w:p w14:paraId="1B5CADA4" w14:textId="77777777" w:rsidR="001A578C" w:rsidRPr="00805A62" w:rsidRDefault="001A578C" w:rsidP="007A47B9">
            <w:pPr>
              <w:widowControl w:val="0"/>
              <w:spacing w:line="360" w:lineRule="auto"/>
              <w:rPr>
                <w:color w:val="999999"/>
              </w:rPr>
              <w:pPrChange w:id="668" w:author="USER" w:date="2022-11-23T19:33:00Z">
                <w:pPr>
                  <w:widowControl w:val="0"/>
                  <w:spacing w:line="240" w:lineRule="auto"/>
                </w:pPr>
              </w:pPrChange>
            </w:pPr>
          </w:p>
        </w:tc>
        <w:tc>
          <w:tcPr>
            <w:tcW w:w="4936" w:type="dxa"/>
            <w:shd w:val="clear" w:color="auto" w:fill="auto"/>
            <w:tcMar>
              <w:top w:w="100" w:type="dxa"/>
              <w:left w:w="100" w:type="dxa"/>
              <w:bottom w:w="100" w:type="dxa"/>
              <w:right w:w="100" w:type="dxa"/>
            </w:tcMar>
          </w:tcPr>
          <w:p w14:paraId="4D7E34BC" w14:textId="77777777" w:rsidR="001A578C" w:rsidRPr="00805A62" w:rsidRDefault="00000000" w:rsidP="007A47B9">
            <w:pPr>
              <w:widowControl w:val="0"/>
              <w:spacing w:line="360" w:lineRule="auto"/>
              <w:rPr>
                <w:color w:val="000000"/>
              </w:rPr>
              <w:pPrChange w:id="669" w:author="USER" w:date="2022-11-23T19:33:00Z">
                <w:pPr>
                  <w:widowControl w:val="0"/>
                  <w:spacing w:line="240" w:lineRule="auto"/>
                </w:pPr>
              </w:pPrChange>
            </w:pPr>
            <w:sdt>
              <w:sdtPr>
                <w:tag w:val="goog_rdk_48"/>
                <w:id w:val="-238181917"/>
              </w:sdtPr>
              <w:sdtContent>
                <w:commentRangeStart w:id="670"/>
              </w:sdtContent>
            </w:sdt>
            <w:r w:rsidRPr="00805A62">
              <w:rPr>
                <w:noProof/>
                <w:color w:val="000000"/>
              </w:rPr>
              <w:drawing>
                <wp:inline distT="0" distB="0" distL="114300" distR="114300" wp14:anchorId="22C75211" wp14:editId="53A426A6">
                  <wp:extent cx="688340" cy="619125"/>
                  <wp:effectExtent l="0" t="0" r="0" b="0"/>
                  <wp:docPr id="2137554820" name="image33.png"/>
                  <wp:cNvGraphicFramePr/>
                  <a:graphic xmlns:a="http://schemas.openxmlformats.org/drawingml/2006/main">
                    <a:graphicData uri="http://schemas.openxmlformats.org/drawingml/2006/picture">
                      <pic:pic xmlns:pic="http://schemas.openxmlformats.org/drawingml/2006/picture">
                        <pic:nvPicPr>
                          <pic:cNvPr id="2137554820" name="image33.png"/>
                          <pic:cNvPicPr preferRelativeResize="0"/>
                        </pic:nvPicPr>
                        <pic:blipFill>
                          <a:blip r:embed="rId69"/>
                          <a:srcRect/>
                          <a:stretch>
                            <a:fillRect/>
                          </a:stretch>
                        </pic:blipFill>
                        <pic:spPr>
                          <a:xfrm>
                            <a:off x="0" y="0"/>
                            <a:ext cx="688886" cy="619125"/>
                          </a:xfrm>
                          <a:prstGeom prst="rect">
                            <a:avLst/>
                          </a:prstGeom>
                        </pic:spPr>
                      </pic:pic>
                    </a:graphicData>
                  </a:graphic>
                </wp:inline>
              </w:drawing>
            </w:r>
            <w:commentRangeEnd w:id="670"/>
            <w:r w:rsidRPr="00805A62">
              <w:commentReference w:id="670"/>
            </w:r>
          </w:p>
          <w:p w14:paraId="5FE237B0" w14:textId="77777777" w:rsidR="001A578C" w:rsidRPr="00805A62" w:rsidRDefault="00000000" w:rsidP="007A47B9">
            <w:pPr>
              <w:widowControl w:val="0"/>
              <w:spacing w:line="360" w:lineRule="auto"/>
              <w:rPr>
                <w:b/>
                <w:color w:val="000000"/>
              </w:rPr>
              <w:pPrChange w:id="671" w:author="USER" w:date="2022-11-23T19:33:00Z">
                <w:pPr>
                  <w:widowControl w:val="0"/>
                  <w:spacing w:line="240" w:lineRule="auto"/>
                </w:pPr>
              </w:pPrChange>
            </w:pPr>
            <w:r w:rsidRPr="00805A62">
              <w:rPr>
                <w:b/>
                <w:color w:val="000000"/>
              </w:rPr>
              <w:t xml:space="preserve">Imagen: </w:t>
            </w:r>
            <w:r w:rsidRPr="00805A62">
              <w:rPr>
                <w:color w:val="000000"/>
              </w:rPr>
              <w:t>839317_i37</w:t>
            </w:r>
          </w:p>
        </w:tc>
      </w:tr>
      <w:tr w:rsidR="001A578C" w:rsidRPr="00805A62" w14:paraId="76875D45" w14:textId="77777777">
        <w:trPr>
          <w:trHeight w:val="420"/>
        </w:trPr>
        <w:tc>
          <w:tcPr>
            <w:tcW w:w="8476" w:type="dxa"/>
            <w:gridSpan w:val="2"/>
            <w:shd w:val="clear" w:color="auto" w:fill="auto"/>
            <w:tcMar>
              <w:top w:w="100" w:type="dxa"/>
              <w:left w:w="100" w:type="dxa"/>
              <w:bottom w:w="100" w:type="dxa"/>
              <w:right w:w="100" w:type="dxa"/>
            </w:tcMar>
          </w:tcPr>
          <w:p w14:paraId="215D2DD8" w14:textId="77777777" w:rsidR="001A578C" w:rsidRPr="00805A62" w:rsidRDefault="00000000" w:rsidP="007A47B9">
            <w:pPr>
              <w:spacing w:line="360" w:lineRule="auto"/>
              <w:rPr>
                <w:b/>
                <w:color w:val="000000"/>
              </w:rPr>
              <w:pPrChange w:id="672" w:author="USER" w:date="2022-11-23T19:33:00Z">
                <w:pPr>
                  <w:spacing w:line="240" w:lineRule="auto"/>
                </w:pPr>
              </w:pPrChange>
            </w:pPr>
            <w:r w:rsidRPr="00805A62">
              <w:rPr>
                <w:b/>
                <w:color w:val="000000"/>
              </w:rPr>
              <w:lastRenderedPageBreak/>
              <w:t xml:space="preserve">Estaño </w:t>
            </w:r>
            <w:proofErr w:type="spellStart"/>
            <w:r w:rsidRPr="00805A62">
              <w:rPr>
                <w:b/>
                <w:color w:val="000000"/>
              </w:rPr>
              <w:t>SnPbAg</w:t>
            </w:r>
            <w:proofErr w:type="spellEnd"/>
          </w:p>
          <w:p w14:paraId="0EB4760A" w14:textId="77777777" w:rsidR="001A578C" w:rsidRPr="00805A62" w:rsidRDefault="00000000" w:rsidP="007A47B9">
            <w:pPr>
              <w:spacing w:line="360" w:lineRule="auto"/>
              <w:rPr>
                <w:rFonts w:eastAsia="Times New Roman"/>
                <w:color w:val="000000"/>
              </w:rPr>
              <w:pPrChange w:id="673" w:author="USER" w:date="2022-11-23T19:33:00Z">
                <w:pPr>
                  <w:spacing w:line="240" w:lineRule="auto"/>
                </w:pPr>
              </w:pPrChange>
            </w:pPr>
            <w:r w:rsidRPr="00805A62">
              <w:rPr>
                <w:color w:val="000000"/>
              </w:rPr>
              <w:t>Se compone de 62% de estaño, 36% de plomo y 2% de plata, con un punto de fusión de 190°C.</w:t>
            </w:r>
          </w:p>
          <w:p w14:paraId="3C210472" w14:textId="77777777" w:rsidR="001A578C" w:rsidRPr="00805A62" w:rsidRDefault="001A578C" w:rsidP="007A47B9">
            <w:pPr>
              <w:widowControl w:val="0"/>
              <w:spacing w:line="360" w:lineRule="auto"/>
              <w:rPr>
                <w:color w:val="999999"/>
              </w:rPr>
              <w:pPrChange w:id="674" w:author="USER" w:date="2022-11-23T19:33:00Z">
                <w:pPr>
                  <w:widowControl w:val="0"/>
                  <w:spacing w:line="240" w:lineRule="auto"/>
                </w:pPr>
              </w:pPrChange>
            </w:pPr>
          </w:p>
        </w:tc>
        <w:tc>
          <w:tcPr>
            <w:tcW w:w="4936" w:type="dxa"/>
            <w:shd w:val="clear" w:color="auto" w:fill="auto"/>
            <w:tcMar>
              <w:top w:w="100" w:type="dxa"/>
              <w:left w:w="100" w:type="dxa"/>
              <w:bottom w:w="100" w:type="dxa"/>
              <w:right w:w="100" w:type="dxa"/>
            </w:tcMar>
          </w:tcPr>
          <w:p w14:paraId="59B466B3" w14:textId="77777777" w:rsidR="001A578C" w:rsidRPr="00805A62" w:rsidRDefault="00000000" w:rsidP="007A47B9">
            <w:pPr>
              <w:widowControl w:val="0"/>
              <w:spacing w:line="360" w:lineRule="auto"/>
              <w:rPr>
                <w:color w:val="000000"/>
              </w:rPr>
              <w:pPrChange w:id="675" w:author="USER" w:date="2022-11-23T19:33:00Z">
                <w:pPr>
                  <w:widowControl w:val="0"/>
                  <w:spacing w:line="240" w:lineRule="auto"/>
                </w:pPr>
              </w:pPrChange>
            </w:pPr>
            <w:sdt>
              <w:sdtPr>
                <w:tag w:val="goog_rdk_49"/>
                <w:id w:val="-299613702"/>
              </w:sdtPr>
              <w:sdtContent>
                <w:commentRangeStart w:id="676"/>
              </w:sdtContent>
            </w:sdt>
            <w:r w:rsidRPr="00805A62">
              <w:rPr>
                <w:noProof/>
                <w:color w:val="000000"/>
              </w:rPr>
              <w:drawing>
                <wp:inline distT="0" distB="0" distL="114300" distR="114300" wp14:anchorId="5B6B8B4A" wp14:editId="47CB7FAE">
                  <wp:extent cx="762000" cy="762000"/>
                  <wp:effectExtent l="0" t="0" r="0" b="0"/>
                  <wp:docPr id="2137554821" name="image35.png"/>
                  <wp:cNvGraphicFramePr/>
                  <a:graphic xmlns:a="http://schemas.openxmlformats.org/drawingml/2006/main">
                    <a:graphicData uri="http://schemas.openxmlformats.org/drawingml/2006/picture">
                      <pic:pic xmlns:pic="http://schemas.openxmlformats.org/drawingml/2006/picture">
                        <pic:nvPicPr>
                          <pic:cNvPr id="2137554821" name="image35.png"/>
                          <pic:cNvPicPr preferRelativeResize="0"/>
                        </pic:nvPicPr>
                        <pic:blipFill>
                          <a:blip r:embed="rId70"/>
                          <a:srcRect/>
                          <a:stretch>
                            <a:fillRect/>
                          </a:stretch>
                        </pic:blipFill>
                        <pic:spPr>
                          <a:xfrm>
                            <a:off x="0" y="0"/>
                            <a:ext cx="762000" cy="762000"/>
                          </a:xfrm>
                          <a:prstGeom prst="rect">
                            <a:avLst/>
                          </a:prstGeom>
                        </pic:spPr>
                      </pic:pic>
                    </a:graphicData>
                  </a:graphic>
                </wp:inline>
              </w:drawing>
            </w:r>
            <w:commentRangeEnd w:id="676"/>
            <w:r w:rsidRPr="00805A62">
              <w:commentReference w:id="676"/>
            </w:r>
          </w:p>
          <w:p w14:paraId="14E37EE2" w14:textId="77777777" w:rsidR="001A578C" w:rsidRPr="00805A62" w:rsidRDefault="00000000" w:rsidP="007A47B9">
            <w:pPr>
              <w:widowControl w:val="0"/>
              <w:spacing w:line="360" w:lineRule="auto"/>
              <w:rPr>
                <w:b/>
                <w:color w:val="000000"/>
              </w:rPr>
              <w:pPrChange w:id="677" w:author="USER" w:date="2022-11-23T19:33:00Z">
                <w:pPr>
                  <w:widowControl w:val="0"/>
                  <w:spacing w:line="240" w:lineRule="auto"/>
                </w:pPr>
              </w:pPrChange>
            </w:pPr>
            <w:r w:rsidRPr="00805A62">
              <w:rPr>
                <w:b/>
                <w:color w:val="000000"/>
              </w:rPr>
              <w:t xml:space="preserve">Imagen: </w:t>
            </w:r>
            <w:r w:rsidRPr="00805A62">
              <w:rPr>
                <w:color w:val="000000"/>
              </w:rPr>
              <w:t>839317_i38</w:t>
            </w:r>
          </w:p>
        </w:tc>
      </w:tr>
    </w:tbl>
    <w:p w14:paraId="4212109C" w14:textId="77777777" w:rsidR="001A578C" w:rsidRPr="00805A62" w:rsidRDefault="001A578C" w:rsidP="007A47B9">
      <w:pPr>
        <w:spacing w:line="360" w:lineRule="auto"/>
        <w:jc w:val="both"/>
        <w:rPr>
          <w:b/>
          <w:color w:val="7F7F7F"/>
        </w:rPr>
        <w:pPrChange w:id="678" w:author="USER" w:date="2022-11-23T19:33:00Z">
          <w:pPr>
            <w:jc w:val="both"/>
          </w:pPr>
        </w:pPrChange>
      </w:pPr>
    </w:p>
    <w:p w14:paraId="4A1403EB" w14:textId="77777777" w:rsidR="001A578C" w:rsidRPr="00805A62" w:rsidRDefault="00000000" w:rsidP="007A47B9">
      <w:pPr>
        <w:spacing w:line="360" w:lineRule="auto"/>
        <w:jc w:val="both"/>
        <w:rPr>
          <w:b/>
          <w:color w:val="7F7F7F"/>
        </w:rPr>
        <w:pPrChange w:id="679" w:author="USER" w:date="2022-11-23T19:33:00Z">
          <w:pPr>
            <w:jc w:val="both"/>
          </w:pPr>
        </w:pPrChange>
      </w:pPr>
      <w:r w:rsidRPr="00805A62">
        <w:rPr>
          <w:b/>
          <w:color w:val="000000"/>
        </w:rPr>
        <w:t>Métodos de uso</w:t>
      </w:r>
    </w:p>
    <w:tbl>
      <w:tblPr>
        <w:tblStyle w:val="Style14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49DC1E5A" w14:textId="77777777">
        <w:trPr>
          <w:trHeight w:val="444"/>
        </w:trPr>
        <w:tc>
          <w:tcPr>
            <w:tcW w:w="13422" w:type="dxa"/>
            <w:shd w:val="clear" w:color="auto" w:fill="8DB3E2"/>
          </w:tcPr>
          <w:p w14:paraId="7CE720A4" w14:textId="77777777" w:rsidR="001A578C" w:rsidRPr="00805A62" w:rsidRDefault="00000000" w:rsidP="007A47B9">
            <w:pPr>
              <w:pStyle w:val="Ttulo1"/>
              <w:spacing w:before="0" w:after="0" w:line="360" w:lineRule="auto"/>
              <w:jc w:val="center"/>
              <w:rPr>
                <w:sz w:val="22"/>
                <w:szCs w:val="22"/>
              </w:rPr>
              <w:pPrChange w:id="680" w:author="USER" w:date="2022-11-23T19:33:00Z">
                <w:pPr>
                  <w:pStyle w:val="Ttulo1"/>
                  <w:spacing w:before="0" w:after="0"/>
                  <w:jc w:val="center"/>
                </w:pPr>
              </w:pPrChange>
            </w:pPr>
            <w:bookmarkStart w:id="681" w:name="_heading=h.gobowx4ngrgi" w:colFirst="0" w:colLast="0"/>
            <w:bookmarkEnd w:id="681"/>
            <w:r w:rsidRPr="00805A62">
              <w:rPr>
                <w:sz w:val="22"/>
                <w:szCs w:val="22"/>
              </w:rPr>
              <w:t>Cuadro de texto</w:t>
            </w:r>
          </w:p>
        </w:tc>
      </w:tr>
      <w:tr w:rsidR="001A578C" w:rsidRPr="00805A62" w14:paraId="3D84700C" w14:textId="77777777">
        <w:tc>
          <w:tcPr>
            <w:tcW w:w="13422" w:type="dxa"/>
          </w:tcPr>
          <w:p w14:paraId="1C853665" w14:textId="7047F292" w:rsidR="001A578C" w:rsidRPr="00805A62" w:rsidRDefault="00000000" w:rsidP="007A47B9">
            <w:pPr>
              <w:spacing w:line="360" w:lineRule="auto"/>
              <w:pPrChange w:id="682" w:author="USER" w:date="2022-11-23T19:33:00Z">
                <w:pPr>
                  <w:spacing w:line="240" w:lineRule="auto"/>
                </w:pPr>
              </w:pPrChange>
            </w:pPr>
            <w:r w:rsidRPr="00805A62">
              <w:t>Los métodos de uso se basan en la práctica y la experiencia de la persona que va a realizar el proceso de soldado, se recomienda tener en cuenta algunas consideraciones, en lo que se refiere a los materiales empleados.</w:t>
            </w:r>
          </w:p>
        </w:tc>
      </w:tr>
    </w:tbl>
    <w:p w14:paraId="1CCB4E69" w14:textId="77777777" w:rsidR="001A578C" w:rsidRPr="00805A62" w:rsidRDefault="001A578C" w:rsidP="007A47B9">
      <w:pPr>
        <w:spacing w:line="360" w:lineRule="auto"/>
        <w:jc w:val="both"/>
        <w:rPr>
          <w:b/>
        </w:rPr>
        <w:pPrChange w:id="683" w:author="USER" w:date="2022-11-23T19:33:00Z">
          <w:pPr>
            <w:jc w:val="both"/>
          </w:pPr>
        </w:pPrChange>
      </w:pPr>
    </w:p>
    <w:tbl>
      <w:tblPr>
        <w:tblStyle w:val="Style148"/>
        <w:tblW w:w="13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0"/>
        <w:gridCol w:w="11595"/>
      </w:tblGrid>
      <w:tr w:rsidR="001A578C" w:rsidRPr="00805A62" w14:paraId="5A862D82" w14:textId="77777777">
        <w:tc>
          <w:tcPr>
            <w:tcW w:w="1830" w:type="dxa"/>
            <w:shd w:val="clear" w:color="auto" w:fill="C9DAF8"/>
            <w:tcMar>
              <w:top w:w="100" w:type="dxa"/>
              <w:left w:w="100" w:type="dxa"/>
              <w:bottom w:w="100" w:type="dxa"/>
              <w:right w:w="100" w:type="dxa"/>
            </w:tcMar>
          </w:tcPr>
          <w:p w14:paraId="3E8BC1A6" w14:textId="77777777" w:rsidR="001A578C" w:rsidRPr="00805A62" w:rsidRDefault="00000000" w:rsidP="007A47B9">
            <w:pPr>
              <w:widowControl w:val="0"/>
              <w:spacing w:line="360" w:lineRule="auto"/>
              <w:rPr>
                <w:b/>
                <w:color w:val="000000"/>
              </w:rPr>
              <w:pPrChange w:id="684" w:author="USER" w:date="2022-11-23T19:33:00Z">
                <w:pPr>
                  <w:widowControl w:val="0"/>
                  <w:spacing w:line="240" w:lineRule="auto"/>
                </w:pPr>
              </w:pPrChange>
            </w:pPr>
            <w:r w:rsidRPr="00805A62">
              <w:rPr>
                <w:b/>
                <w:color w:val="000000"/>
              </w:rPr>
              <w:t>Tipo de recurso</w:t>
            </w:r>
          </w:p>
        </w:tc>
        <w:tc>
          <w:tcPr>
            <w:tcW w:w="11595" w:type="dxa"/>
            <w:shd w:val="clear" w:color="auto" w:fill="C9DAF8"/>
            <w:tcMar>
              <w:top w:w="100" w:type="dxa"/>
              <w:left w:w="100" w:type="dxa"/>
              <w:bottom w:w="100" w:type="dxa"/>
              <w:right w:w="100" w:type="dxa"/>
            </w:tcMar>
          </w:tcPr>
          <w:p w14:paraId="1290DD4A" w14:textId="1331C793" w:rsidR="001A578C" w:rsidRPr="00805A62" w:rsidRDefault="00000000" w:rsidP="007A47B9">
            <w:pPr>
              <w:pStyle w:val="Ttulo"/>
              <w:widowControl w:val="0"/>
              <w:spacing w:line="360" w:lineRule="auto"/>
              <w:jc w:val="center"/>
              <w:rPr>
                <w:sz w:val="22"/>
                <w:szCs w:val="22"/>
              </w:rPr>
              <w:pPrChange w:id="685" w:author="USER" w:date="2022-11-23T19:33:00Z">
                <w:pPr>
                  <w:pStyle w:val="Ttulo"/>
                  <w:widowControl w:val="0"/>
                  <w:spacing w:line="240" w:lineRule="auto"/>
                  <w:jc w:val="center"/>
                </w:pPr>
              </w:pPrChange>
            </w:pPr>
            <w:r w:rsidRPr="00805A62">
              <w:rPr>
                <w:sz w:val="22"/>
                <w:szCs w:val="22"/>
              </w:rPr>
              <w:t xml:space="preserve">Rutas / </w:t>
            </w:r>
            <w:r w:rsidR="006E1A31" w:rsidRPr="00805A62">
              <w:rPr>
                <w:sz w:val="22"/>
                <w:szCs w:val="22"/>
              </w:rPr>
              <w:t>p</w:t>
            </w:r>
            <w:r w:rsidRPr="00805A62">
              <w:rPr>
                <w:sz w:val="22"/>
                <w:szCs w:val="22"/>
              </w:rPr>
              <w:t>asos. Verticales 1</w:t>
            </w:r>
          </w:p>
        </w:tc>
      </w:tr>
      <w:tr w:rsidR="001A578C" w:rsidRPr="00805A62" w14:paraId="1DC8D32A" w14:textId="77777777">
        <w:tc>
          <w:tcPr>
            <w:tcW w:w="1830" w:type="dxa"/>
            <w:shd w:val="clear" w:color="auto" w:fill="auto"/>
            <w:tcMar>
              <w:top w:w="100" w:type="dxa"/>
              <w:left w:w="100" w:type="dxa"/>
              <w:bottom w:w="100" w:type="dxa"/>
              <w:right w:w="100" w:type="dxa"/>
            </w:tcMar>
          </w:tcPr>
          <w:p w14:paraId="688CB4F5" w14:textId="77777777" w:rsidR="001A578C" w:rsidRPr="00805A62" w:rsidRDefault="00000000" w:rsidP="007A47B9">
            <w:pPr>
              <w:widowControl w:val="0"/>
              <w:spacing w:line="360" w:lineRule="auto"/>
              <w:ind w:right="-804"/>
              <w:rPr>
                <w:b/>
                <w:color w:val="000000"/>
              </w:rPr>
              <w:pPrChange w:id="686" w:author="USER" w:date="2022-11-23T19:33:00Z">
                <w:pPr>
                  <w:widowControl w:val="0"/>
                  <w:spacing w:line="240" w:lineRule="auto"/>
                  <w:ind w:right="-804"/>
                </w:pPr>
              </w:pPrChange>
            </w:pPr>
            <w:r w:rsidRPr="00805A62">
              <w:rPr>
                <w:b/>
                <w:color w:val="000000"/>
              </w:rPr>
              <w:t>Introducción</w:t>
            </w:r>
          </w:p>
        </w:tc>
        <w:tc>
          <w:tcPr>
            <w:tcW w:w="11595" w:type="dxa"/>
            <w:shd w:val="clear" w:color="auto" w:fill="auto"/>
            <w:tcMar>
              <w:top w:w="100" w:type="dxa"/>
              <w:left w:w="100" w:type="dxa"/>
              <w:bottom w:w="100" w:type="dxa"/>
              <w:right w:w="100" w:type="dxa"/>
            </w:tcMar>
          </w:tcPr>
          <w:p w14:paraId="790707F2" w14:textId="77777777" w:rsidR="001A578C" w:rsidRPr="00805A62" w:rsidRDefault="00000000" w:rsidP="007A47B9">
            <w:pPr>
              <w:widowControl w:val="0"/>
              <w:spacing w:line="360" w:lineRule="auto"/>
              <w:rPr>
                <w:color w:val="000000"/>
              </w:rPr>
              <w:pPrChange w:id="687" w:author="USER" w:date="2022-11-23T19:33:00Z">
                <w:pPr>
                  <w:widowControl w:val="0"/>
                  <w:spacing w:line="240" w:lineRule="auto"/>
                </w:pPr>
              </w:pPrChange>
            </w:pPr>
            <w:r w:rsidRPr="00805A62">
              <w:rPr>
                <w:color w:val="000000"/>
              </w:rPr>
              <w:t>A continuación, encontrará las recomendaciones de uso:</w:t>
            </w:r>
          </w:p>
        </w:tc>
      </w:tr>
      <w:tr w:rsidR="001A578C" w:rsidRPr="00805A62" w14:paraId="68943651" w14:textId="77777777">
        <w:trPr>
          <w:trHeight w:val="420"/>
        </w:trPr>
        <w:tc>
          <w:tcPr>
            <w:tcW w:w="13425" w:type="dxa"/>
            <w:gridSpan w:val="2"/>
            <w:shd w:val="clear" w:color="auto" w:fill="auto"/>
            <w:tcMar>
              <w:top w:w="100" w:type="dxa"/>
              <w:left w:w="100" w:type="dxa"/>
              <w:bottom w:w="100" w:type="dxa"/>
              <w:right w:w="100" w:type="dxa"/>
            </w:tcMar>
          </w:tcPr>
          <w:p w14:paraId="3C59BCAA" w14:textId="77777777" w:rsidR="001A578C" w:rsidRPr="00805A62" w:rsidRDefault="00000000" w:rsidP="007A47B9">
            <w:pPr>
              <w:widowControl w:val="0"/>
              <w:spacing w:line="360" w:lineRule="auto"/>
              <w:jc w:val="center"/>
              <w:rPr>
                <w:color w:val="000000"/>
              </w:rPr>
              <w:pPrChange w:id="688" w:author="USER" w:date="2022-11-23T19:33:00Z">
                <w:pPr>
                  <w:widowControl w:val="0"/>
                  <w:spacing w:line="240" w:lineRule="auto"/>
                  <w:jc w:val="center"/>
                </w:pPr>
              </w:pPrChange>
            </w:pPr>
            <w:sdt>
              <w:sdtPr>
                <w:tag w:val="goog_rdk_50"/>
                <w:id w:val="997306772"/>
              </w:sdtPr>
              <w:sdtContent>
                <w:commentRangeStart w:id="689"/>
              </w:sdtContent>
            </w:sdt>
            <w:r w:rsidRPr="00805A62">
              <w:rPr>
                <w:noProof/>
                <w:color w:val="000000"/>
              </w:rPr>
              <w:drawing>
                <wp:inline distT="0" distB="0" distL="114300" distR="114300" wp14:anchorId="64EE2255" wp14:editId="1EA7F4D7">
                  <wp:extent cx="2952750" cy="2066925"/>
                  <wp:effectExtent l="0" t="0" r="0" b="0"/>
                  <wp:docPr id="2137554822" name="image40.png"/>
                  <wp:cNvGraphicFramePr/>
                  <a:graphic xmlns:a="http://schemas.openxmlformats.org/drawingml/2006/main">
                    <a:graphicData uri="http://schemas.openxmlformats.org/drawingml/2006/picture">
                      <pic:pic xmlns:pic="http://schemas.openxmlformats.org/drawingml/2006/picture">
                        <pic:nvPicPr>
                          <pic:cNvPr id="2137554822" name="image40.png"/>
                          <pic:cNvPicPr preferRelativeResize="0"/>
                        </pic:nvPicPr>
                        <pic:blipFill>
                          <a:blip r:embed="rId71"/>
                          <a:srcRect/>
                          <a:stretch>
                            <a:fillRect/>
                          </a:stretch>
                        </pic:blipFill>
                        <pic:spPr>
                          <a:xfrm>
                            <a:off x="0" y="0"/>
                            <a:ext cx="2952750" cy="2066925"/>
                          </a:xfrm>
                          <a:prstGeom prst="rect">
                            <a:avLst/>
                          </a:prstGeom>
                        </pic:spPr>
                      </pic:pic>
                    </a:graphicData>
                  </a:graphic>
                </wp:inline>
              </w:drawing>
            </w:r>
            <w:commentRangeEnd w:id="689"/>
            <w:r w:rsidRPr="00805A62">
              <w:commentReference w:id="689"/>
            </w:r>
          </w:p>
          <w:p w14:paraId="0B020C08" w14:textId="77777777" w:rsidR="001A578C" w:rsidRPr="00805A62" w:rsidRDefault="00000000" w:rsidP="007A47B9">
            <w:pPr>
              <w:widowControl w:val="0"/>
              <w:spacing w:line="360" w:lineRule="auto"/>
              <w:rPr>
                <w:color w:val="666666"/>
              </w:rPr>
              <w:pPrChange w:id="690" w:author="USER" w:date="2022-11-23T19:33:00Z">
                <w:pPr>
                  <w:widowControl w:val="0"/>
                  <w:spacing w:line="240" w:lineRule="auto"/>
                </w:pPr>
              </w:pPrChange>
            </w:pPr>
            <w:r w:rsidRPr="00805A62">
              <w:rPr>
                <w:b/>
                <w:color w:val="000000"/>
              </w:rPr>
              <w:t xml:space="preserve">Imagen: </w:t>
            </w:r>
            <w:r w:rsidRPr="00805A62">
              <w:rPr>
                <w:color w:val="000000"/>
              </w:rPr>
              <w:t>839317_i39</w:t>
            </w:r>
          </w:p>
        </w:tc>
      </w:tr>
      <w:tr w:rsidR="001A578C" w:rsidRPr="00805A62" w14:paraId="2A2C7C60" w14:textId="77777777">
        <w:tc>
          <w:tcPr>
            <w:tcW w:w="1830" w:type="dxa"/>
            <w:shd w:val="clear" w:color="auto" w:fill="auto"/>
            <w:tcMar>
              <w:top w:w="100" w:type="dxa"/>
              <w:left w:w="100" w:type="dxa"/>
              <w:bottom w:w="100" w:type="dxa"/>
              <w:right w:w="100" w:type="dxa"/>
            </w:tcMar>
          </w:tcPr>
          <w:p w14:paraId="18F4B019" w14:textId="77777777" w:rsidR="001A578C" w:rsidRPr="00805A62" w:rsidRDefault="00000000" w:rsidP="007A47B9">
            <w:pPr>
              <w:widowControl w:val="0"/>
              <w:spacing w:line="360" w:lineRule="auto"/>
              <w:jc w:val="center"/>
              <w:rPr>
                <w:b/>
                <w:color w:val="000000"/>
              </w:rPr>
              <w:pPrChange w:id="691" w:author="USER" w:date="2022-11-23T19:33:00Z">
                <w:pPr>
                  <w:widowControl w:val="0"/>
                  <w:spacing w:line="240" w:lineRule="auto"/>
                  <w:jc w:val="center"/>
                </w:pPr>
              </w:pPrChange>
            </w:pPr>
            <w:r w:rsidRPr="00805A62">
              <w:rPr>
                <w:b/>
                <w:color w:val="000000"/>
              </w:rPr>
              <w:t>Botón 1</w:t>
            </w:r>
          </w:p>
        </w:tc>
        <w:tc>
          <w:tcPr>
            <w:tcW w:w="11595" w:type="dxa"/>
            <w:shd w:val="clear" w:color="auto" w:fill="auto"/>
            <w:tcMar>
              <w:top w:w="100" w:type="dxa"/>
              <w:left w:w="100" w:type="dxa"/>
              <w:bottom w:w="100" w:type="dxa"/>
              <w:right w:w="100" w:type="dxa"/>
            </w:tcMar>
          </w:tcPr>
          <w:p w14:paraId="7E146D6B" w14:textId="77777777" w:rsidR="001A578C" w:rsidRPr="00805A62" w:rsidRDefault="00000000" w:rsidP="007A47B9">
            <w:pPr>
              <w:widowControl w:val="0"/>
              <w:spacing w:line="360" w:lineRule="auto"/>
              <w:rPr>
                <w:b/>
                <w:color w:val="999999"/>
              </w:rPr>
              <w:pPrChange w:id="692" w:author="USER" w:date="2022-11-23T19:33:00Z">
                <w:pPr>
                  <w:widowControl w:val="0"/>
                  <w:spacing w:line="240" w:lineRule="auto"/>
                </w:pPr>
              </w:pPrChange>
            </w:pPr>
            <w:r w:rsidRPr="00805A62">
              <w:rPr>
                <w:b/>
                <w:color w:val="000000"/>
              </w:rPr>
              <w:t xml:space="preserve">Estaño </w:t>
            </w:r>
            <w:proofErr w:type="spellStart"/>
            <w:r w:rsidRPr="00805A62">
              <w:rPr>
                <w:b/>
                <w:color w:val="000000"/>
              </w:rPr>
              <w:t>SnPB</w:t>
            </w:r>
            <w:proofErr w:type="spellEnd"/>
            <w:r w:rsidRPr="00805A62">
              <w:rPr>
                <w:b/>
                <w:color w:val="000000"/>
              </w:rPr>
              <w:t xml:space="preserve"> 60/40</w:t>
            </w:r>
            <w:r w:rsidRPr="00805A62">
              <w:rPr>
                <w:b/>
                <w:color w:val="999999"/>
              </w:rPr>
              <w:t xml:space="preserve"> </w:t>
            </w:r>
          </w:p>
          <w:p w14:paraId="70B6A6DE" w14:textId="7D2BF12D" w:rsidR="001A578C" w:rsidRPr="00805A62" w:rsidRDefault="00000000" w:rsidP="007A47B9">
            <w:pPr>
              <w:widowControl w:val="0"/>
              <w:spacing w:line="360" w:lineRule="auto"/>
              <w:rPr>
                <w:color w:val="000000"/>
              </w:rPr>
              <w:pPrChange w:id="693" w:author="USER" w:date="2022-11-23T19:33:00Z">
                <w:pPr>
                  <w:widowControl w:val="0"/>
                  <w:spacing w:line="240" w:lineRule="auto"/>
                </w:pPr>
              </w:pPrChange>
            </w:pPr>
            <w:r w:rsidRPr="00805A62">
              <w:rPr>
                <w:color w:val="000000"/>
              </w:rPr>
              <w:t>Es el más utilizado en soldaduras electrónicas, pero contiene plomo, el cual es contaminante y tiende dejar de usarse cada vez más.</w:t>
            </w:r>
          </w:p>
        </w:tc>
      </w:tr>
      <w:tr w:rsidR="001A578C" w:rsidRPr="00805A62" w14:paraId="74DDD640" w14:textId="77777777">
        <w:tc>
          <w:tcPr>
            <w:tcW w:w="1830" w:type="dxa"/>
            <w:shd w:val="clear" w:color="auto" w:fill="auto"/>
            <w:tcMar>
              <w:top w:w="100" w:type="dxa"/>
              <w:left w:w="100" w:type="dxa"/>
              <w:bottom w:w="100" w:type="dxa"/>
              <w:right w:w="100" w:type="dxa"/>
            </w:tcMar>
          </w:tcPr>
          <w:p w14:paraId="07AC2DBE" w14:textId="77777777" w:rsidR="001A578C" w:rsidRPr="00805A62" w:rsidRDefault="00000000" w:rsidP="007A47B9">
            <w:pPr>
              <w:widowControl w:val="0"/>
              <w:spacing w:line="360" w:lineRule="auto"/>
              <w:jc w:val="center"/>
              <w:rPr>
                <w:b/>
                <w:color w:val="000000"/>
              </w:rPr>
              <w:pPrChange w:id="694" w:author="USER" w:date="2022-11-23T19:33:00Z">
                <w:pPr>
                  <w:widowControl w:val="0"/>
                  <w:spacing w:line="240" w:lineRule="auto"/>
                  <w:jc w:val="center"/>
                </w:pPr>
              </w:pPrChange>
            </w:pPr>
            <w:r w:rsidRPr="00805A62">
              <w:rPr>
                <w:b/>
                <w:color w:val="000000"/>
              </w:rPr>
              <w:t xml:space="preserve"> Botón 2</w:t>
            </w:r>
          </w:p>
        </w:tc>
        <w:tc>
          <w:tcPr>
            <w:tcW w:w="11595" w:type="dxa"/>
            <w:shd w:val="clear" w:color="auto" w:fill="auto"/>
            <w:tcMar>
              <w:top w:w="100" w:type="dxa"/>
              <w:left w:w="100" w:type="dxa"/>
              <w:bottom w:w="100" w:type="dxa"/>
              <w:right w:w="100" w:type="dxa"/>
            </w:tcMar>
          </w:tcPr>
          <w:p w14:paraId="736394B5" w14:textId="77777777" w:rsidR="001A578C" w:rsidRPr="00805A62" w:rsidRDefault="00000000" w:rsidP="007A47B9">
            <w:pPr>
              <w:widowControl w:val="0"/>
              <w:spacing w:line="360" w:lineRule="auto"/>
              <w:rPr>
                <w:b/>
                <w:color w:val="000000"/>
              </w:rPr>
              <w:pPrChange w:id="695" w:author="USER" w:date="2022-11-23T19:33:00Z">
                <w:pPr>
                  <w:widowControl w:val="0"/>
                  <w:spacing w:line="240" w:lineRule="auto"/>
                </w:pPr>
              </w:pPrChange>
            </w:pPr>
            <w:r w:rsidRPr="00805A62">
              <w:rPr>
                <w:b/>
                <w:color w:val="000000"/>
              </w:rPr>
              <w:t>Estaño SAC305</w:t>
            </w:r>
          </w:p>
          <w:p w14:paraId="4E4CD6EB" w14:textId="6362DAD6" w:rsidR="001A578C" w:rsidRPr="00805A62" w:rsidRDefault="00000000" w:rsidP="007A47B9">
            <w:pPr>
              <w:widowControl w:val="0"/>
              <w:spacing w:line="360" w:lineRule="auto"/>
              <w:rPr>
                <w:color w:val="000000"/>
              </w:rPr>
              <w:pPrChange w:id="696" w:author="USER" w:date="2022-11-23T19:33:00Z">
                <w:pPr>
                  <w:widowControl w:val="0"/>
                  <w:spacing w:line="240" w:lineRule="auto"/>
                </w:pPr>
              </w:pPrChange>
            </w:pPr>
            <w:r w:rsidRPr="00805A62">
              <w:rPr>
                <w:color w:val="000000"/>
              </w:rPr>
              <w:t>Es la soldadura que mejor calidad brinda, lo que requiere calentar los componentes con relación a la soldadura anterior.</w:t>
            </w:r>
          </w:p>
        </w:tc>
      </w:tr>
      <w:tr w:rsidR="001A578C" w:rsidRPr="00805A62" w14:paraId="489B286A" w14:textId="77777777">
        <w:tc>
          <w:tcPr>
            <w:tcW w:w="1830" w:type="dxa"/>
            <w:shd w:val="clear" w:color="auto" w:fill="auto"/>
            <w:tcMar>
              <w:top w:w="100" w:type="dxa"/>
              <w:left w:w="100" w:type="dxa"/>
              <w:bottom w:w="100" w:type="dxa"/>
              <w:right w:w="100" w:type="dxa"/>
            </w:tcMar>
          </w:tcPr>
          <w:p w14:paraId="7D715021" w14:textId="77777777" w:rsidR="001A578C" w:rsidRPr="00805A62" w:rsidRDefault="00000000" w:rsidP="007A47B9">
            <w:pPr>
              <w:widowControl w:val="0"/>
              <w:spacing w:line="360" w:lineRule="auto"/>
              <w:jc w:val="center"/>
              <w:rPr>
                <w:b/>
                <w:color w:val="000000"/>
              </w:rPr>
              <w:pPrChange w:id="697" w:author="USER" w:date="2022-11-23T19:33:00Z">
                <w:pPr>
                  <w:widowControl w:val="0"/>
                  <w:spacing w:line="240" w:lineRule="auto"/>
                  <w:jc w:val="center"/>
                </w:pPr>
              </w:pPrChange>
            </w:pPr>
            <w:r w:rsidRPr="00805A62">
              <w:rPr>
                <w:b/>
                <w:color w:val="000000"/>
              </w:rPr>
              <w:t>Botón 3</w:t>
            </w:r>
          </w:p>
        </w:tc>
        <w:tc>
          <w:tcPr>
            <w:tcW w:w="11595" w:type="dxa"/>
            <w:shd w:val="clear" w:color="auto" w:fill="auto"/>
            <w:tcMar>
              <w:top w:w="100" w:type="dxa"/>
              <w:left w:w="100" w:type="dxa"/>
              <w:bottom w:w="100" w:type="dxa"/>
              <w:right w:w="100" w:type="dxa"/>
            </w:tcMar>
          </w:tcPr>
          <w:p w14:paraId="7F1BFDFE" w14:textId="77777777" w:rsidR="001A578C" w:rsidRPr="00805A62" w:rsidRDefault="00000000" w:rsidP="007A47B9">
            <w:pPr>
              <w:widowControl w:val="0"/>
              <w:spacing w:line="360" w:lineRule="auto"/>
              <w:rPr>
                <w:b/>
                <w:color w:val="000000"/>
              </w:rPr>
              <w:pPrChange w:id="698" w:author="USER" w:date="2022-11-23T19:33:00Z">
                <w:pPr>
                  <w:widowControl w:val="0"/>
                  <w:spacing w:line="240" w:lineRule="auto"/>
                </w:pPr>
              </w:pPrChange>
            </w:pPr>
            <w:r w:rsidRPr="00805A62">
              <w:rPr>
                <w:b/>
                <w:color w:val="000000"/>
              </w:rPr>
              <w:t xml:space="preserve">Estaño </w:t>
            </w:r>
            <w:proofErr w:type="spellStart"/>
            <w:r w:rsidRPr="00805A62">
              <w:rPr>
                <w:b/>
                <w:color w:val="000000"/>
              </w:rPr>
              <w:t>SnPbAg</w:t>
            </w:r>
            <w:proofErr w:type="spellEnd"/>
          </w:p>
          <w:p w14:paraId="6FEBEACA" w14:textId="62722200" w:rsidR="001A578C" w:rsidRPr="00805A62" w:rsidRDefault="00000000" w:rsidP="007A47B9">
            <w:pPr>
              <w:widowControl w:val="0"/>
              <w:spacing w:line="360" w:lineRule="auto"/>
              <w:rPr>
                <w:color w:val="000000"/>
              </w:rPr>
              <w:pPrChange w:id="699" w:author="USER" w:date="2022-11-23T19:33:00Z">
                <w:pPr>
                  <w:widowControl w:val="0"/>
                  <w:spacing w:line="240" w:lineRule="auto"/>
                </w:pPr>
              </w:pPrChange>
            </w:pPr>
            <w:r w:rsidRPr="00805A62">
              <w:rPr>
                <w:color w:val="000000"/>
              </w:rPr>
              <w:t xml:space="preserve">Es una alternativa intermedia entre las soldaduras anteriores. </w:t>
            </w:r>
          </w:p>
        </w:tc>
      </w:tr>
    </w:tbl>
    <w:p w14:paraId="036A4D0B" w14:textId="77777777" w:rsidR="001A578C" w:rsidRPr="00805A62" w:rsidRDefault="001A578C" w:rsidP="007A47B9">
      <w:pPr>
        <w:spacing w:line="360" w:lineRule="auto"/>
        <w:jc w:val="both"/>
        <w:rPr>
          <w:b/>
          <w:color w:val="000000"/>
        </w:rPr>
        <w:pPrChange w:id="700" w:author="USER" w:date="2022-11-23T19:33:00Z">
          <w:pPr>
            <w:jc w:val="both"/>
          </w:pPr>
        </w:pPrChange>
      </w:pPr>
    </w:p>
    <w:p w14:paraId="201A4D01" w14:textId="77777777" w:rsidR="001A578C" w:rsidRPr="00805A62" w:rsidRDefault="001A578C" w:rsidP="007A47B9">
      <w:pPr>
        <w:spacing w:line="360" w:lineRule="auto"/>
        <w:jc w:val="both"/>
        <w:rPr>
          <w:b/>
          <w:color w:val="000000"/>
        </w:rPr>
        <w:pPrChange w:id="701" w:author="USER" w:date="2022-11-23T19:33:00Z">
          <w:pPr>
            <w:jc w:val="both"/>
          </w:pPr>
        </w:pPrChange>
      </w:pPr>
    </w:p>
    <w:p w14:paraId="2C08E712" w14:textId="77777777" w:rsidR="001A578C" w:rsidRPr="00805A62" w:rsidRDefault="00000000" w:rsidP="007A47B9">
      <w:pPr>
        <w:spacing w:line="360" w:lineRule="auto"/>
        <w:jc w:val="both"/>
        <w:rPr>
          <w:b/>
          <w:color w:val="000000"/>
        </w:rPr>
        <w:pPrChange w:id="702" w:author="USER" w:date="2022-11-23T19:33:00Z">
          <w:pPr>
            <w:jc w:val="both"/>
          </w:pPr>
        </w:pPrChange>
      </w:pPr>
      <w:r w:rsidRPr="00805A62">
        <w:rPr>
          <w:b/>
          <w:color w:val="000000"/>
        </w:rPr>
        <w:t>Mantenimiento de herramientas</w:t>
      </w:r>
    </w:p>
    <w:tbl>
      <w:tblPr>
        <w:tblStyle w:val="Style14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3C178129" w14:textId="77777777">
        <w:trPr>
          <w:trHeight w:val="444"/>
        </w:trPr>
        <w:tc>
          <w:tcPr>
            <w:tcW w:w="13422" w:type="dxa"/>
            <w:shd w:val="clear" w:color="auto" w:fill="8DB3E2"/>
          </w:tcPr>
          <w:p w14:paraId="6C9570DB" w14:textId="77777777" w:rsidR="001A578C" w:rsidRPr="00805A62" w:rsidRDefault="00000000" w:rsidP="007A47B9">
            <w:pPr>
              <w:pStyle w:val="Ttulo1"/>
              <w:spacing w:before="0" w:after="0" w:line="360" w:lineRule="auto"/>
              <w:jc w:val="center"/>
              <w:rPr>
                <w:sz w:val="22"/>
                <w:szCs w:val="22"/>
              </w:rPr>
              <w:pPrChange w:id="703" w:author="USER" w:date="2022-11-23T19:33:00Z">
                <w:pPr>
                  <w:pStyle w:val="Ttulo1"/>
                  <w:spacing w:before="0" w:after="0"/>
                  <w:jc w:val="center"/>
                </w:pPr>
              </w:pPrChange>
            </w:pPr>
            <w:r w:rsidRPr="00805A62">
              <w:rPr>
                <w:sz w:val="22"/>
                <w:szCs w:val="22"/>
              </w:rPr>
              <w:t>Cuadro de texto</w:t>
            </w:r>
          </w:p>
        </w:tc>
      </w:tr>
      <w:tr w:rsidR="001A578C" w:rsidRPr="00805A62" w14:paraId="0C62F6BA" w14:textId="77777777">
        <w:tc>
          <w:tcPr>
            <w:tcW w:w="13422" w:type="dxa"/>
          </w:tcPr>
          <w:p w14:paraId="6CC2E89E" w14:textId="77777777" w:rsidR="001A578C" w:rsidRPr="00805A62" w:rsidRDefault="00000000" w:rsidP="007A47B9">
            <w:pPr>
              <w:spacing w:line="360" w:lineRule="auto"/>
              <w:rPr>
                <w:color w:val="000000"/>
              </w:rPr>
              <w:pPrChange w:id="704" w:author="USER" w:date="2022-11-23T19:33:00Z">
                <w:pPr/>
              </w:pPrChange>
            </w:pPr>
            <w:r w:rsidRPr="00805A62">
              <w:rPr>
                <w:color w:val="000000"/>
              </w:rPr>
              <w:t>Para las herramientas se requiere de cuidado y buen uso, buscando alargar la vida útil de los equipos. Para ello se dan algunas recomendaciones generales.</w:t>
            </w:r>
          </w:p>
        </w:tc>
      </w:tr>
    </w:tbl>
    <w:p w14:paraId="4BA004D4" w14:textId="77777777" w:rsidR="001A578C" w:rsidRPr="00805A62" w:rsidRDefault="001A578C" w:rsidP="007A47B9">
      <w:pPr>
        <w:spacing w:line="360" w:lineRule="auto"/>
        <w:jc w:val="both"/>
        <w:rPr>
          <w:b/>
          <w:color w:val="000000"/>
        </w:rPr>
        <w:pPrChange w:id="705" w:author="USER" w:date="2022-11-23T19:33:00Z">
          <w:pPr>
            <w:jc w:val="both"/>
          </w:pPr>
        </w:pPrChange>
      </w:pPr>
    </w:p>
    <w:tbl>
      <w:tblPr>
        <w:tblStyle w:val="Style15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68"/>
        <w:gridCol w:w="8342"/>
        <w:gridCol w:w="3402"/>
      </w:tblGrid>
      <w:tr w:rsidR="001A578C" w:rsidRPr="00805A62" w14:paraId="6835065D" w14:textId="77777777">
        <w:trPr>
          <w:trHeight w:val="420"/>
        </w:trPr>
        <w:tc>
          <w:tcPr>
            <w:tcW w:w="1668" w:type="dxa"/>
            <w:shd w:val="clear" w:color="auto" w:fill="C9DAF8"/>
            <w:tcMar>
              <w:top w:w="100" w:type="dxa"/>
              <w:left w:w="100" w:type="dxa"/>
              <w:bottom w:w="100" w:type="dxa"/>
              <w:right w:w="100" w:type="dxa"/>
            </w:tcMar>
          </w:tcPr>
          <w:p w14:paraId="54E608E3" w14:textId="77777777" w:rsidR="001A578C" w:rsidRPr="00805A62" w:rsidRDefault="00000000" w:rsidP="007A47B9">
            <w:pPr>
              <w:widowControl w:val="0"/>
              <w:spacing w:line="360" w:lineRule="auto"/>
              <w:ind w:right="-804"/>
              <w:rPr>
                <w:b/>
                <w:color w:val="000000"/>
              </w:rPr>
              <w:pPrChange w:id="706" w:author="USER" w:date="2022-11-23T19:33:00Z">
                <w:pPr>
                  <w:widowControl w:val="0"/>
                  <w:spacing w:line="240" w:lineRule="auto"/>
                  <w:ind w:right="-804"/>
                </w:pPr>
              </w:pPrChange>
            </w:pPr>
            <w:r w:rsidRPr="00805A62">
              <w:rPr>
                <w:b/>
                <w:color w:val="000000"/>
              </w:rPr>
              <w:t>Tipo de recurso</w:t>
            </w:r>
          </w:p>
        </w:tc>
        <w:tc>
          <w:tcPr>
            <w:tcW w:w="11744" w:type="dxa"/>
            <w:gridSpan w:val="2"/>
            <w:shd w:val="clear" w:color="auto" w:fill="C9DAF8"/>
            <w:tcMar>
              <w:top w:w="100" w:type="dxa"/>
              <w:left w:w="100" w:type="dxa"/>
              <w:bottom w:w="100" w:type="dxa"/>
              <w:right w:w="100" w:type="dxa"/>
            </w:tcMar>
          </w:tcPr>
          <w:p w14:paraId="17EFDE6F" w14:textId="77777777" w:rsidR="001A578C" w:rsidRPr="00805A62" w:rsidRDefault="00000000" w:rsidP="007A47B9">
            <w:pPr>
              <w:pStyle w:val="Ttulo"/>
              <w:widowControl w:val="0"/>
              <w:spacing w:line="360" w:lineRule="auto"/>
              <w:jc w:val="center"/>
              <w:rPr>
                <w:color w:val="000000"/>
                <w:sz w:val="22"/>
                <w:szCs w:val="22"/>
              </w:rPr>
              <w:pPrChange w:id="707" w:author="USER" w:date="2022-11-23T19:33:00Z">
                <w:pPr>
                  <w:pStyle w:val="Ttulo"/>
                  <w:widowControl w:val="0"/>
                  <w:spacing w:line="240" w:lineRule="auto"/>
                  <w:jc w:val="center"/>
                </w:pPr>
              </w:pPrChange>
            </w:pPr>
            <w:r w:rsidRPr="00805A62">
              <w:rPr>
                <w:color w:val="000000"/>
                <w:sz w:val="22"/>
                <w:szCs w:val="22"/>
              </w:rPr>
              <w:t>Rutas / Pasos. Verticales 2</w:t>
            </w:r>
          </w:p>
        </w:tc>
      </w:tr>
      <w:tr w:rsidR="001A578C" w:rsidRPr="00805A62" w14:paraId="3AED7B32" w14:textId="77777777">
        <w:trPr>
          <w:trHeight w:val="420"/>
        </w:trPr>
        <w:tc>
          <w:tcPr>
            <w:tcW w:w="1668" w:type="dxa"/>
            <w:shd w:val="clear" w:color="auto" w:fill="auto"/>
            <w:tcMar>
              <w:top w:w="100" w:type="dxa"/>
              <w:left w:w="100" w:type="dxa"/>
              <w:bottom w:w="100" w:type="dxa"/>
              <w:right w:w="100" w:type="dxa"/>
            </w:tcMar>
          </w:tcPr>
          <w:p w14:paraId="554206E9" w14:textId="77777777" w:rsidR="001A578C" w:rsidRPr="00805A62" w:rsidRDefault="00000000" w:rsidP="007A47B9">
            <w:pPr>
              <w:widowControl w:val="0"/>
              <w:spacing w:line="360" w:lineRule="auto"/>
              <w:ind w:right="-804"/>
              <w:rPr>
                <w:b/>
                <w:color w:val="000000"/>
              </w:rPr>
              <w:pPrChange w:id="708" w:author="USER" w:date="2022-11-23T19:33:00Z">
                <w:pPr>
                  <w:widowControl w:val="0"/>
                  <w:spacing w:line="240" w:lineRule="auto"/>
                  <w:ind w:right="-804"/>
                </w:pPr>
              </w:pPrChange>
            </w:pPr>
            <w:r w:rsidRPr="00805A62">
              <w:rPr>
                <w:b/>
                <w:color w:val="000000"/>
              </w:rPr>
              <w:t>Introducción</w:t>
            </w:r>
          </w:p>
        </w:tc>
        <w:tc>
          <w:tcPr>
            <w:tcW w:w="11744" w:type="dxa"/>
            <w:gridSpan w:val="2"/>
            <w:shd w:val="clear" w:color="auto" w:fill="auto"/>
            <w:tcMar>
              <w:top w:w="100" w:type="dxa"/>
              <w:left w:w="100" w:type="dxa"/>
              <w:bottom w:w="100" w:type="dxa"/>
              <w:right w:w="100" w:type="dxa"/>
            </w:tcMar>
          </w:tcPr>
          <w:p w14:paraId="610FEC6A" w14:textId="21AD8167" w:rsidR="001A578C" w:rsidRPr="00805A62" w:rsidRDefault="00000000" w:rsidP="007A47B9">
            <w:pPr>
              <w:widowControl w:val="0"/>
              <w:spacing w:line="360" w:lineRule="auto"/>
              <w:rPr>
                <w:color w:val="000000"/>
              </w:rPr>
              <w:pPrChange w:id="709" w:author="USER" w:date="2022-11-23T19:33:00Z">
                <w:pPr>
                  <w:widowControl w:val="0"/>
                  <w:spacing w:line="240" w:lineRule="auto"/>
                </w:pPr>
              </w:pPrChange>
            </w:pPr>
            <w:r w:rsidRPr="00805A62">
              <w:rPr>
                <w:color w:val="000000"/>
              </w:rPr>
              <w:t>A continuación, se presentan las recomendaciones y cuidados que se deberán tener con las herramientas de trabajo</w:t>
            </w:r>
            <w:ins w:id="710" w:author="USER" w:date="2022-11-23T19:27:00Z">
              <w:r w:rsidR="00B36A2F">
                <w:rPr>
                  <w:color w:val="000000"/>
                </w:rPr>
                <w:t>:</w:t>
              </w:r>
            </w:ins>
            <w:del w:id="711" w:author="USER" w:date="2022-11-23T19:27:00Z">
              <w:r w:rsidRPr="00805A62" w:rsidDel="00B36A2F">
                <w:rPr>
                  <w:color w:val="000000"/>
                </w:rPr>
                <w:delText>.</w:delText>
              </w:r>
            </w:del>
          </w:p>
        </w:tc>
      </w:tr>
      <w:tr w:rsidR="001A578C" w:rsidRPr="00805A62" w14:paraId="09622EDD" w14:textId="77777777">
        <w:trPr>
          <w:trHeight w:val="420"/>
        </w:trPr>
        <w:tc>
          <w:tcPr>
            <w:tcW w:w="1668" w:type="dxa"/>
            <w:shd w:val="clear" w:color="auto" w:fill="auto"/>
            <w:tcMar>
              <w:top w:w="100" w:type="dxa"/>
              <w:left w:w="100" w:type="dxa"/>
              <w:bottom w:w="100" w:type="dxa"/>
              <w:right w:w="100" w:type="dxa"/>
            </w:tcMar>
          </w:tcPr>
          <w:p w14:paraId="439BFB17" w14:textId="77777777" w:rsidR="001A578C" w:rsidRPr="00805A62" w:rsidRDefault="00000000" w:rsidP="007A47B9">
            <w:pPr>
              <w:widowControl w:val="0"/>
              <w:spacing w:line="360" w:lineRule="auto"/>
              <w:ind w:right="-804"/>
              <w:rPr>
                <w:b/>
                <w:color w:val="000000"/>
              </w:rPr>
              <w:pPrChange w:id="712" w:author="USER" w:date="2022-11-23T19:33:00Z">
                <w:pPr>
                  <w:widowControl w:val="0"/>
                  <w:spacing w:line="240" w:lineRule="auto"/>
                  <w:ind w:right="-804"/>
                </w:pPr>
              </w:pPrChange>
            </w:pPr>
            <w:r w:rsidRPr="00805A62">
              <w:rPr>
                <w:b/>
                <w:color w:val="000000"/>
              </w:rPr>
              <w:t>1</w:t>
            </w:r>
          </w:p>
        </w:tc>
        <w:tc>
          <w:tcPr>
            <w:tcW w:w="8342" w:type="dxa"/>
            <w:shd w:val="clear" w:color="auto" w:fill="auto"/>
            <w:tcMar>
              <w:top w:w="100" w:type="dxa"/>
              <w:left w:w="100" w:type="dxa"/>
              <w:bottom w:w="100" w:type="dxa"/>
              <w:right w:w="100" w:type="dxa"/>
            </w:tcMar>
          </w:tcPr>
          <w:p w14:paraId="51FC7799" w14:textId="77777777" w:rsidR="001A578C" w:rsidRPr="00805A62" w:rsidRDefault="00000000" w:rsidP="007A47B9">
            <w:pPr>
              <w:widowControl w:val="0"/>
              <w:spacing w:line="360" w:lineRule="auto"/>
              <w:rPr>
                <w:b/>
                <w:color w:val="000000"/>
              </w:rPr>
              <w:pPrChange w:id="713" w:author="USER" w:date="2022-11-23T19:33:00Z">
                <w:pPr>
                  <w:widowControl w:val="0"/>
                  <w:spacing w:line="240" w:lineRule="auto"/>
                </w:pPr>
              </w:pPrChange>
            </w:pPr>
            <w:r w:rsidRPr="00805A62">
              <w:rPr>
                <w:b/>
                <w:color w:val="000000"/>
              </w:rPr>
              <w:t>Puntas soldadores</w:t>
            </w:r>
          </w:p>
          <w:p w14:paraId="5D85050B" w14:textId="77777777" w:rsidR="001A578C" w:rsidRPr="00805A62" w:rsidRDefault="00000000" w:rsidP="007A47B9">
            <w:pPr>
              <w:widowControl w:val="0"/>
              <w:spacing w:line="360" w:lineRule="auto"/>
              <w:rPr>
                <w:color w:val="000000"/>
              </w:rPr>
              <w:pPrChange w:id="714" w:author="USER" w:date="2022-11-23T19:33:00Z">
                <w:pPr>
                  <w:widowControl w:val="0"/>
                  <w:spacing w:line="240" w:lineRule="auto"/>
                </w:pPr>
              </w:pPrChange>
            </w:pPr>
            <w:r w:rsidRPr="00805A62">
              <w:rPr>
                <w:color w:val="000000"/>
              </w:rPr>
              <w:t>Trabajar las puntas de los soldadores a las temperaturas más bajas posibles.</w:t>
            </w:r>
          </w:p>
        </w:tc>
        <w:tc>
          <w:tcPr>
            <w:tcW w:w="3402" w:type="dxa"/>
            <w:shd w:val="clear" w:color="auto" w:fill="auto"/>
            <w:tcMar>
              <w:top w:w="100" w:type="dxa"/>
              <w:left w:w="100" w:type="dxa"/>
              <w:bottom w:w="100" w:type="dxa"/>
              <w:right w:w="100" w:type="dxa"/>
            </w:tcMar>
          </w:tcPr>
          <w:p w14:paraId="531F5661" w14:textId="77777777" w:rsidR="001A578C" w:rsidRPr="00805A62" w:rsidRDefault="00000000" w:rsidP="007A47B9">
            <w:pPr>
              <w:widowControl w:val="0"/>
              <w:spacing w:line="360" w:lineRule="auto"/>
              <w:rPr>
                <w:color w:val="000000"/>
              </w:rPr>
              <w:pPrChange w:id="715" w:author="USER" w:date="2022-11-23T19:33:00Z">
                <w:pPr>
                  <w:widowControl w:val="0"/>
                  <w:spacing w:line="240" w:lineRule="auto"/>
                </w:pPr>
              </w:pPrChange>
            </w:pPr>
            <w:sdt>
              <w:sdtPr>
                <w:tag w:val="goog_rdk_51"/>
                <w:id w:val="452058002"/>
              </w:sdtPr>
              <w:sdtContent>
                <w:commentRangeStart w:id="716"/>
              </w:sdtContent>
            </w:sdt>
            <w:r w:rsidRPr="00805A62">
              <w:rPr>
                <w:noProof/>
                <w:color w:val="000000"/>
              </w:rPr>
              <w:drawing>
                <wp:inline distT="0" distB="0" distL="114300" distR="114300" wp14:anchorId="2C68AD67" wp14:editId="46D12554">
                  <wp:extent cx="885825" cy="885825"/>
                  <wp:effectExtent l="0" t="0" r="0" b="0"/>
                  <wp:docPr id="2137554823" name="image39.png"/>
                  <wp:cNvGraphicFramePr/>
                  <a:graphic xmlns:a="http://schemas.openxmlformats.org/drawingml/2006/main">
                    <a:graphicData uri="http://schemas.openxmlformats.org/drawingml/2006/picture">
                      <pic:pic xmlns:pic="http://schemas.openxmlformats.org/drawingml/2006/picture">
                        <pic:nvPicPr>
                          <pic:cNvPr id="2137554823" name="image39.png"/>
                          <pic:cNvPicPr preferRelativeResize="0"/>
                        </pic:nvPicPr>
                        <pic:blipFill>
                          <a:blip r:embed="rId72"/>
                          <a:srcRect/>
                          <a:stretch>
                            <a:fillRect/>
                          </a:stretch>
                        </pic:blipFill>
                        <pic:spPr>
                          <a:xfrm>
                            <a:off x="0" y="0"/>
                            <a:ext cx="885825" cy="885825"/>
                          </a:xfrm>
                          <a:prstGeom prst="rect">
                            <a:avLst/>
                          </a:prstGeom>
                        </pic:spPr>
                      </pic:pic>
                    </a:graphicData>
                  </a:graphic>
                </wp:inline>
              </w:drawing>
            </w:r>
            <w:commentRangeEnd w:id="716"/>
            <w:r w:rsidRPr="00805A62">
              <w:commentReference w:id="716"/>
            </w:r>
          </w:p>
          <w:p w14:paraId="161D9ECF" w14:textId="77777777" w:rsidR="001A578C" w:rsidRPr="00805A62" w:rsidRDefault="00000000" w:rsidP="007A47B9">
            <w:pPr>
              <w:widowControl w:val="0"/>
              <w:spacing w:line="360" w:lineRule="auto"/>
              <w:rPr>
                <w:b/>
                <w:color w:val="000000"/>
              </w:rPr>
              <w:pPrChange w:id="717" w:author="USER" w:date="2022-11-23T19:33:00Z">
                <w:pPr>
                  <w:widowControl w:val="0"/>
                  <w:spacing w:line="240" w:lineRule="auto"/>
                </w:pPr>
              </w:pPrChange>
            </w:pPr>
            <w:r w:rsidRPr="00805A62">
              <w:rPr>
                <w:color w:val="000000"/>
              </w:rPr>
              <w:t>Imagen: 839317_i40</w:t>
            </w:r>
          </w:p>
        </w:tc>
      </w:tr>
      <w:tr w:rsidR="001A578C" w:rsidRPr="00805A62" w14:paraId="472DFC10" w14:textId="77777777">
        <w:trPr>
          <w:trHeight w:val="420"/>
        </w:trPr>
        <w:tc>
          <w:tcPr>
            <w:tcW w:w="1668" w:type="dxa"/>
            <w:shd w:val="clear" w:color="auto" w:fill="auto"/>
            <w:tcMar>
              <w:top w:w="100" w:type="dxa"/>
              <w:left w:w="100" w:type="dxa"/>
              <w:bottom w:w="100" w:type="dxa"/>
              <w:right w:w="100" w:type="dxa"/>
            </w:tcMar>
          </w:tcPr>
          <w:p w14:paraId="16AC8897" w14:textId="77777777" w:rsidR="001A578C" w:rsidRPr="00805A62" w:rsidRDefault="00000000" w:rsidP="007A47B9">
            <w:pPr>
              <w:widowControl w:val="0"/>
              <w:spacing w:line="360" w:lineRule="auto"/>
              <w:ind w:right="-804"/>
              <w:rPr>
                <w:b/>
                <w:color w:val="000000"/>
              </w:rPr>
              <w:pPrChange w:id="718" w:author="USER" w:date="2022-11-23T19:33:00Z">
                <w:pPr>
                  <w:widowControl w:val="0"/>
                  <w:spacing w:line="240" w:lineRule="auto"/>
                  <w:ind w:right="-804"/>
                </w:pPr>
              </w:pPrChange>
            </w:pPr>
            <w:r w:rsidRPr="00805A62">
              <w:rPr>
                <w:b/>
                <w:color w:val="000000"/>
              </w:rPr>
              <w:t>2</w:t>
            </w:r>
          </w:p>
        </w:tc>
        <w:tc>
          <w:tcPr>
            <w:tcW w:w="8342" w:type="dxa"/>
            <w:shd w:val="clear" w:color="auto" w:fill="auto"/>
            <w:tcMar>
              <w:top w:w="100" w:type="dxa"/>
              <w:left w:w="100" w:type="dxa"/>
              <w:bottom w:w="100" w:type="dxa"/>
              <w:right w:w="100" w:type="dxa"/>
            </w:tcMar>
          </w:tcPr>
          <w:p w14:paraId="7400B416" w14:textId="77777777" w:rsidR="001A578C" w:rsidRPr="00805A62" w:rsidRDefault="00000000" w:rsidP="007A47B9">
            <w:pPr>
              <w:widowControl w:val="0"/>
              <w:spacing w:line="360" w:lineRule="auto"/>
              <w:rPr>
                <w:b/>
                <w:color w:val="000000"/>
              </w:rPr>
              <w:pPrChange w:id="719" w:author="USER" w:date="2022-11-23T19:33:00Z">
                <w:pPr>
                  <w:widowControl w:val="0"/>
                  <w:spacing w:line="240" w:lineRule="auto"/>
                </w:pPr>
              </w:pPrChange>
            </w:pPr>
            <w:r w:rsidRPr="00805A62">
              <w:rPr>
                <w:b/>
                <w:color w:val="000000"/>
              </w:rPr>
              <w:t>Posición del soldador</w:t>
            </w:r>
          </w:p>
          <w:p w14:paraId="5A09A8C6" w14:textId="793244E8" w:rsidR="001A578C" w:rsidRPr="00805A62" w:rsidRDefault="00000000" w:rsidP="007A47B9">
            <w:pPr>
              <w:widowControl w:val="0"/>
              <w:spacing w:line="360" w:lineRule="auto"/>
              <w:rPr>
                <w:color w:val="000000"/>
              </w:rPr>
              <w:pPrChange w:id="720" w:author="USER" w:date="2022-11-23T19:33:00Z">
                <w:pPr>
                  <w:widowControl w:val="0"/>
                  <w:spacing w:line="240" w:lineRule="auto"/>
                </w:pPr>
              </w:pPrChange>
            </w:pPr>
            <w:r w:rsidRPr="00805A62">
              <w:rPr>
                <w:color w:val="000000"/>
              </w:rPr>
              <w:t>Colocar el soldador en la posición recomendada y en una base adecuada, evitando accidentes, también permitir que el equipo descanse de forma adecuada.</w:t>
            </w:r>
          </w:p>
        </w:tc>
        <w:tc>
          <w:tcPr>
            <w:tcW w:w="3402" w:type="dxa"/>
            <w:shd w:val="clear" w:color="auto" w:fill="auto"/>
            <w:tcMar>
              <w:top w:w="100" w:type="dxa"/>
              <w:left w:w="100" w:type="dxa"/>
              <w:bottom w:w="100" w:type="dxa"/>
              <w:right w:w="100" w:type="dxa"/>
            </w:tcMar>
          </w:tcPr>
          <w:p w14:paraId="3F9CACA4" w14:textId="77777777" w:rsidR="001A578C" w:rsidRPr="00805A62" w:rsidRDefault="00000000" w:rsidP="007A47B9">
            <w:pPr>
              <w:widowControl w:val="0"/>
              <w:spacing w:line="360" w:lineRule="auto"/>
              <w:rPr>
                <w:color w:val="000000"/>
              </w:rPr>
              <w:pPrChange w:id="721" w:author="USER" w:date="2022-11-23T19:33:00Z">
                <w:pPr>
                  <w:widowControl w:val="0"/>
                  <w:spacing w:line="240" w:lineRule="auto"/>
                </w:pPr>
              </w:pPrChange>
            </w:pPr>
            <w:sdt>
              <w:sdtPr>
                <w:tag w:val="goog_rdk_52"/>
                <w:id w:val="2053110837"/>
              </w:sdtPr>
              <w:sdtContent>
                <w:commentRangeStart w:id="722"/>
              </w:sdtContent>
            </w:sdt>
            <w:r w:rsidRPr="00805A62">
              <w:rPr>
                <w:noProof/>
                <w:color w:val="000000"/>
              </w:rPr>
              <w:drawing>
                <wp:inline distT="0" distB="0" distL="114300" distR="114300" wp14:anchorId="6091EA58" wp14:editId="58D82236">
                  <wp:extent cx="971550" cy="971550"/>
                  <wp:effectExtent l="0" t="0" r="0" b="0"/>
                  <wp:docPr id="2137554813" name="image26.png"/>
                  <wp:cNvGraphicFramePr/>
                  <a:graphic xmlns:a="http://schemas.openxmlformats.org/drawingml/2006/main">
                    <a:graphicData uri="http://schemas.openxmlformats.org/drawingml/2006/picture">
                      <pic:pic xmlns:pic="http://schemas.openxmlformats.org/drawingml/2006/picture">
                        <pic:nvPicPr>
                          <pic:cNvPr id="2137554813" name="image26.png"/>
                          <pic:cNvPicPr preferRelativeResize="0"/>
                        </pic:nvPicPr>
                        <pic:blipFill>
                          <a:blip r:embed="rId73"/>
                          <a:srcRect/>
                          <a:stretch>
                            <a:fillRect/>
                          </a:stretch>
                        </pic:blipFill>
                        <pic:spPr>
                          <a:xfrm>
                            <a:off x="0" y="0"/>
                            <a:ext cx="971550" cy="971550"/>
                          </a:xfrm>
                          <a:prstGeom prst="rect">
                            <a:avLst/>
                          </a:prstGeom>
                        </pic:spPr>
                      </pic:pic>
                    </a:graphicData>
                  </a:graphic>
                </wp:inline>
              </w:drawing>
            </w:r>
            <w:commentRangeEnd w:id="722"/>
            <w:r w:rsidRPr="00805A62">
              <w:commentReference w:id="722"/>
            </w:r>
          </w:p>
          <w:p w14:paraId="74B7B880" w14:textId="77777777" w:rsidR="001A578C" w:rsidRPr="00805A62" w:rsidRDefault="00000000" w:rsidP="007A47B9">
            <w:pPr>
              <w:widowControl w:val="0"/>
              <w:spacing w:line="360" w:lineRule="auto"/>
              <w:rPr>
                <w:b/>
                <w:color w:val="000000"/>
              </w:rPr>
              <w:pPrChange w:id="723" w:author="USER" w:date="2022-11-23T19:33:00Z">
                <w:pPr>
                  <w:widowControl w:val="0"/>
                  <w:spacing w:line="240" w:lineRule="auto"/>
                </w:pPr>
              </w:pPrChange>
            </w:pPr>
            <w:r w:rsidRPr="00805A62">
              <w:rPr>
                <w:color w:val="000000"/>
              </w:rPr>
              <w:lastRenderedPageBreak/>
              <w:t>Imagen: 839317_i41</w:t>
            </w:r>
          </w:p>
        </w:tc>
      </w:tr>
      <w:tr w:rsidR="001A578C" w:rsidRPr="00805A62" w14:paraId="6B2B1B3E" w14:textId="77777777">
        <w:trPr>
          <w:trHeight w:val="420"/>
        </w:trPr>
        <w:tc>
          <w:tcPr>
            <w:tcW w:w="1668" w:type="dxa"/>
            <w:shd w:val="clear" w:color="auto" w:fill="auto"/>
            <w:tcMar>
              <w:top w:w="100" w:type="dxa"/>
              <w:left w:w="100" w:type="dxa"/>
              <w:bottom w:w="100" w:type="dxa"/>
              <w:right w:w="100" w:type="dxa"/>
            </w:tcMar>
          </w:tcPr>
          <w:p w14:paraId="4A2BCB80" w14:textId="77777777" w:rsidR="001A578C" w:rsidRPr="00805A62" w:rsidRDefault="00000000" w:rsidP="007A47B9">
            <w:pPr>
              <w:widowControl w:val="0"/>
              <w:spacing w:line="360" w:lineRule="auto"/>
              <w:ind w:right="-804"/>
              <w:rPr>
                <w:b/>
                <w:color w:val="000000"/>
              </w:rPr>
              <w:pPrChange w:id="724" w:author="USER" w:date="2022-11-23T19:33:00Z">
                <w:pPr>
                  <w:widowControl w:val="0"/>
                  <w:spacing w:line="240" w:lineRule="auto"/>
                  <w:ind w:right="-804"/>
                </w:pPr>
              </w:pPrChange>
            </w:pPr>
            <w:r w:rsidRPr="00805A62">
              <w:rPr>
                <w:b/>
                <w:color w:val="000000"/>
              </w:rPr>
              <w:lastRenderedPageBreak/>
              <w:t>3</w:t>
            </w:r>
          </w:p>
        </w:tc>
        <w:tc>
          <w:tcPr>
            <w:tcW w:w="8342" w:type="dxa"/>
            <w:shd w:val="clear" w:color="auto" w:fill="auto"/>
            <w:tcMar>
              <w:top w:w="100" w:type="dxa"/>
              <w:left w:w="100" w:type="dxa"/>
              <w:bottom w:w="100" w:type="dxa"/>
              <w:right w:w="100" w:type="dxa"/>
            </w:tcMar>
          </w:tcPr>
          <w:p w14:paraId="0D2AD79A" w14:textId="77777777" w:rsidR="001A578C" w:rsidRPr="00805A62" w:rsidRDefault="00000000" w:rsidP="007A47B9">
            <w:pPr>
              <w:widowControl w:val="0"/>
              <w:spacing w:line="360" w:lineRule="auto"/>
              <w:rPr>
                <w:b/>
                <w:color w:val="000000"/>
              </w:rPr>
              <w:pPrChange w:id="725" w:author="USER" w:date="2022-11-23T19:33:00Z">
                <w:pPr>
                  <w:widowControl w:val="0"/>
                  <w:spacing w:line="240" w:lineRule="auto"/>
                </w:pPr>
              </w:pPrChange>
            </w:pPr>
            <w:r w:rsidRPr="00805A62">
              <w:rPr>
                <w:b/>
                <w:color w:val="000000"/>
              </w:rPr>
              <w:t>Limpieza</w:t>
            </w:r>
          </w:p>
          <w:p w14:paraId="3F9DEA37" w14:textId="003421A7" w:rsidR="001A578C" w:rsidRPr="00805A62" w:rsidRDefault="00000000" w:rsidP="007A47B9">
            <w:pPr>
              <w:widowControl w:val="0"/>
              <w:spacing w:line="360" w:lineRule="auto"/>
              <w:rPr>
                <w:color w:val="000000"/>
              </w:rPr>
              <w:pPrChange w:id="726" w:author="USER" w:date="2022-11-23T19:33:00Z">
                <w:pPr>
                  <w:widowControl w:val="0"/>
                  <w:spacing w:line="240" w:lineRule="auto"/>
                </w:pPr>
              </w:pPrChange>
            </w:pPr>
            <w:r w:rsidRPr="00805A62">
              <w:rPr>
                <w:color w:val="000000"/>
              </w:rPr>
              <w:t>Limpiar constantemente la punta del soldador con una esponja húmeda.</w:t>
            </w:r>
          </w:p>
        </w:tc>
        <w:tc>
          <w:tcPr>
            <w:tcW w:w="3402" w:type="dxa"/>
            <w:shd w:val="clear" w:color="auto" w:fill="auto"/>
            <w:tcMar>
              <w:top w:w="100" w:type="dxa"/>
              <w:left w:w="100" w:type="dxa"/>
              <w:bottom w:w="100" w:type="dxa"/>
              <w:right w:w="100" w:type="dxa"/>
            </w:tcMar>
          </w:tcPr>
          <w:p w14:paraId="282F0D75" w14:textId="77777777" w:rsidR="001A578C" w:rsidRPr="00805A62" w:rsidRDefault="00000000" w:rsidP="007A47B9">
            <w:pPr>
              <w:widowControl w:val="0"/>
              <w:spacing w:line="360" w:lineRule="auto"/>
              <w:rPr>
                <w:color w:val="000000"/>
              </w:rPr>
              <w:pPrChange w:id="727" w:author="USER" w:date="2022-11-23T19:33:00Z">
                <w:pPr>
                  <w:widowControl w:val="0"/>
                  <w:spacing w:line="240" w:lineRule="auto"/>
                </w:pPr>
              </w:pPrChange>
            </w:pPr>
            <w:sdt>
              <w:sdtPr>
                <w:tag w:val="goog_rdk_53"/>
                <w:id w:val="-11231830"/>
              </w:sdtPr>
              <w:sdtContent>
                <w:commentRangeStart w:id="728"/>
              </w:sdtContent>
            </w:sdt>
            <w:r w:rsidRPr="00805A62">
              <w:rPr>
                <w:noProof/>
                <w:color w:val="000000"/>
              </w:rPr>
              <w:drawing>
                <wp:inline distT="0" distB="0" distL="114300" distR="114300" wp14:anchorId="76A54F33" wp14:editId="3EDC52B6">
                  <wp:extent cx="914400" cy="914400"/>
                  <wp:effectExtent l="0" t="0" r="0" b="0"/>
                  <wp:docPr id="2137554804" name="image21.png"/>
                  <wp:cNvGraphicFramePr/>
                  <a:graphic xmlns:a="http://schemas.openxmlformats.org/drawingml/2006/main">
                    <a:graphicData uri="http://schemas.openxmlformats.org/drawingml/2006/picture">
                      <pic:pic xmlns:pic="http://schemas.openxmlformats.org/drawingml/2006/picture">
                        <pic:nvPicPr>
                          <pic:cNvPr id="2137554804" name="image21.png"/>
                          <pic:cNvPicPr preferRelativeResize="0"/>
                        </pic:nvPicPr>
                        <pic:blipFill>
                          <a:blip r:embed="rId74"/>
                          <a:srcRect/>
                          <a:stretch>
                            <a:fillRect/>
                          </a:stretch>
                        </pic:blipFill>
                        <pic:spPr>
                          <a:xfrm>
                            <a:off x="0" y="0"/>
                            <a:ext cx="914400" cy="914400"/>
                          </a:xfrm>
                          <a:prstGeom prst="rect">
                            <a:avLst/>
                          </a:prstGeom>
                        </pic:spPr>
                      </pic:pic>
                    </a:graphicData>
                  </a:graphic>
                </wp:inline>
              </w:drawing>
            </w:r>
            <w:commentRangeEnd w:id="728"/>
            <w:r w:rsidRPr="00805A62">
              <w:commentReference w:id="728"/>
            </w:r>
          </w:p>
          <w:p w14:paraId="732B9CCB" w14:textId="77777777" w:rsidR="001A578C" w:rsidRPr="00805A62" w:rsidRDefault="00000000" w:rsidP="007A47B9">
            <w:pPr>
              <w:widowControl w:val="0"/>
              <w:spacing w:line="360" w:lineRule="auto"/>
              <w:rPr>
                <w:b/>
                <w:color w:val="000000"/>
              </w:rPr>
              <w:pPrChange w:id="729" w:author="USER" w:date="2022-11-23T19:33:00Z">
                <w:pPr>
                  <w:widowControl w:val="0"/>
                  <w:spacing w:line="240" w:lineRule="auto"/>
                </w:pPr>
              </w:pPrChange>
            </w:pPr>
            <w:r w:rsidRPr="00805A62">
              <w:rPr>
                <w:color w:val="000000"/>
              </w:rPr>
              <w:t>Imagen: 839317_i42</w:t>
            </w:r>
          </w:p>
        </w:tc>
      </w:tr>
      <w:tr w:rsidR="001A578C" w:rsidRPr="00805A62" w14:paraId="062AB464" w14:textId="77777777">
        <w:trPr>
          <w:trHeight w:val="420"/>
        </w:trPr>
        <w:tc>
          <w:tcPr>
            <w:tcW w:w="1668" w:type="dxa"/>
            <w:shd w:val="clear" w:color="auto" w:fill="auto"/>
            <w:tcMar>
              <w:top w:w="100" w:type="dxa"/>
              <w:left w:w="100" w:type="dxa"/>
              <w:bottom w:w="100" w:type="dxa"/>
              <w:right w:w="100" w:type="dxa"/>
            </w:tcMar>
          </w:tcPr>
          <w:p w14:paraId="6FC11155" w14:textId="77777777" w:rsidR="001A578C" w:rsidRPr="00805A62" w:rsidRDefault="00000000" w:rsidP="007A47B9">
            <w:pPr>
              <w:widowControl w:val="0"/>
              <w:spacing w:line="360" w:lineRule="auto"/>
              <w:ind w:right="-804"/>
              <w:rPr>
                <w:b/>
                <w:color w:val="000000"/>
              </w:rPr>
              <w:pPrChange w:id="730" w:author="USER" w:date="2022-11-23T19:33:00Z">
                <w:pPr>
                  <w:widowControl w:val="0"/>
                  <w:spacing w:line="240" w:lineRule="auto"/>
                  <w:ind w:right="-804"/>
                </w:pPr>
              </w:pPrChange>
            </w:pPr>
            <w:r w:rsidRPr="00805A62">
              <w:rPr>
                <w:b/>
                <w:color w:val="000000"/>
              </w:rPr>
              <w:t>4</w:t>
            </w:r>
          </w:p>
        </w:tc>
        <w:tc>
          <w:tcPr>
            <w:tcW w:w="8342" w:type="dxa"/>
            <w:shd w:val="clear" w:color="auto" w:fill="auto"/>
            <w:tcMar>
              <w:top w:w="100" w:type="dxa"/>
              <w:left w:w="100" w:type="dxa"/>
              <w:bottom w:w="100" w:type="dxa"/>
              <w:right w:w="100" w:type="dxa"/>
            </w:tcMar>
          </w:tcPr>
          <w:p w14:paraId="5CC2D4CD" w14:textId="77777777" w:rsidR="001A578C" w:rsidRPr="00805A62" w:rsidRDefault="00000000" w:rsidP="007A47B9">
            <w:pPr>
              <w:widowControl w:val="0"/>
              <w:spacing w:line="360" w:lineRule="auto"/>
              <w:rPr>
                <w:b/>
                <w:color w:val="000000"/>
              </w:rPr>
              <w:pPrChange w:id="731" w:author="USER" w:date="2022-11-23T19:33:00Z">
                <w:pPr>
                  <w:widowControl w:val="0"/>
                  <w:spacing w:line="240" w:lineRule="auto"/>
                </w:pPr>
              </w:pPrChange>
            </w:pPr>
            <w:r w:rsidRPr="00805A62">
              <w:rPr>
                <w:b/>
                <w:color w:val="000000"/>
              </w:rPr>
              <w:t>Almacenamiento soldadores</w:t>
            </w:r>
          </w:p>
          <w:p w14:paraId="396A9E1B" w14:textId="5BEBEDF4" w:rsidR="001A578C" w:rsidRPr="00805A62" w:rsidRDefault="00000000" w:rsidP="007A47B9">
            <w:pPr>
              <w:widowControl w:val="0"/>
              <w:spacing w:line="360" w:lineRule="auto"/>
              <w:rPr>
                <w:color w:val="000000"/>
              </w:rPr>
              <w:pPrChange w:id="732" w:author="USER" w:date="2022-11-23T19:33:00Z">
                <w:pPr>
                  <w:widowControl w:val="0"/>
                  <w:spacing w:line="240" w:lineRule="auto"/>
                </w:pPr>
              </w:pPrChange>
            </w:pPr>
            <w:r w:rsidRPr="00805A62">
              <w:rPr>
                <w:color w:val="000000"/>
              </w:rPr>
              <w:t>No almacenar los soldadores calientes, pueden ocasionar daños en los cables de conexión o conflagraciones por temperatura.</w:t>
            </w:r>
          </w:p>
        </w:tc>
        <w:tc>
          <w:tcPr>
            <w:tcW w:w="3402" w:type="dxa"/>
            <w:shd w:val="clear" w:color="auto" w:fill="auto"/>
            <w:tcMar>
              <w:top w:w="100" w:type="dxa"/>
              <w:left w:w="100" w:type="dxa"/>
              <w:bottom w:w="100" w:type="dxa"/>
              <w:right w:w="100" w:type="dxa"/>
            </w:tcMar>
          </w:tcPr>
          <w:p w14:paraId="4A403F49" w14:textId="77777777" w:rsidR="001A578C" w:rsidRPr="00805A62" w:rsidRDefault="00000000" w:rsidP="007A47B9">
            <w:pPr>
              <w:widowControl w:val="0"/>
              <w:spacing w:line="360" w:lineRule="auto"/>
              <w:rPr>
                <w:color w:val="000000"/>
              </w:rPr>
              <w:pPrChange w:id="733" w:author="USER" w:date="2022-11-23T19:33:00Z">
                <w:pPr>
                  <w:widowControl w:val="0"/>
                  <w:spacing w:line="240" w:lineRule="auto"/>
                </w:pPr>
              </w:pPrChange>
            </w:pPr>
            <w:sdt>
              <w:sdtPr>
                <w:tag w:val="goog_rdk_54"/>
                <w:id w:val="-1591692540"/>
              </w:sdtPr>
              <w:sdtContent>
                <w:commentRangeStart w:id="734"/>
              </w:sdtContent>
            </w:sdt>
            <w:r w:rsidRPr="00805A62">
              <w:rPr>
                <w:noProof/>
                <w:color w:val="000000"/>
              </w:rPr>
              <w:drawing>
                <wp:inline distT="0" distB="0" distL="114300" distR="114300" wp14:anchorId="255DDB46" wp14:editId="1CB1C707">
                  <wp:extent cx="1000125" cy="1000125"/>
                  <wp:effectExtent l="0" t="0" r="0" b="0"/>
                  <wp:docPr id="2137554805" name="image22.png"/>
                  <wp:cNvGraphicFramePr/>
                  <a:graphic xmlns:a="http://schemas.openxmlformats.org/drawingml/2006/main">
                    <a:graphicData uri="http://schemas.openxmlformats.org/drawingml/2006/picture">
                      <pic:pic xmlns:pic="http://schemas.openxmlformats.org/drawingml/2006/picture">
                        <pic:nvPicPr>
                          <pic:cNvPr id="2137554805" name="image22.png"/>
                          <pic:cNvPicPr preferRelativeResize="0"/>
                        </pic:nvPicPr>
                        <pic:blipFill>
                          <a:blip r:embed="rId75"/>
                          <a:srcRect/>
                          <a:stretch>
                            <a:fillRect/>
                          </a:stretch>
                        </pic:blipFill>
                        <pic:spPr>
                          <a:xfrm>
                            <a:off x="0" y="0"/>
                            <a:ext cx="1000125" cy="1000125"/>
                          </a:xfrm>
                          <a:prstGeom prst="rect">
                            <a:avLst/>
                          </a:prstGeom>
                        </pic:spPr>
                      </pic:pic>
                    </a:graphicData>
                  </a:graphic>
                </wp:inline>
              </w:drawing>
            </w:r>
            <w:commentRangeEnd w:id="734"/>
            <w:r w:rsidRPr="00805A62">
              <w:commentReference w:id="734"/>
            </w:r>
          </w:p>
          <w:p w14:paraId="35A14040" w14:textId="77777777" w:rsidR="001A578C" w:rsidRPr="00805A62" w:rsidRDefault="00000000" w:rsidP="007A47B9">
            <w:pPr>
              <w:widowControl w:val="0"/>
              <w:spacing w:line="360" w:lineRule="auto"/>
              <w:rPr>
                <w:b/>
                <w:color w:val="000000"/>
              </w:rPr>
              <w:pPrChange w:id="735" w:author="USER" w:date="2022-11-23T19:33:00Z">
                <w:pPr>
                  <w:widowControl w:val="0"/>
                  <w:spacing w:line="240" w:lineRule="auto"/>
                </w:pPr>
              </w:pPrChange>
            </w:pPr>
            <w:r w:rsidRPr="00805A62">
              <w:rPr>
                <w:color w:val="000000"/>
              </w:rPr>
              <w:t>Imagen: 839317_i43</w:t>
            </w:r>
          </w:p>
        </w:tc>
      </w:tr>
      <w:tr w:rsidR="001A578C" w:rsidRPr="00805A62" w14:paraId="294885E9" w14:textId="77777777">
        <w:trPr>
          <w:trHeight w:val="420"/>
        </w:trPr>
        <w:tc>
          <w:tcPr>
            <w:tcW w:w="1668" w:type="dxa"/>
            <w:shd w:val="clear" w:color="auto" w:fill="auto"/>
            <w:tcMar>
              <w:top w:w="100" w:type="dxa"/>
              <w:left w:w="100" w:type="dxa"/>
              <w:bottom w:w="100" w:type="dxa"/>
              <w:right w:w="100" w:type="dxa"/>
            </w:tcMar>
          </w:tcPr>
          <w:p w14:paraId="2F570B57" w14:textId="77777777" w:rsidR="001A578C" w:rsidRPr="00805A62" w:rsidRDefault="00000000" w:rsidP="007A47B9">
            <w:pPr>
              <w:spacing w:line="360" w:lineRule="auto"/>
              <w:rPr>
                <w:b/>
                <w:color w:val="000000"/>
              </w:rPr>
              <w:pPrChange w:id="736" w:author="USER" w:date="2022-11-23T19:33:00Z">
                <w:pPr>
                  <w:spacing w:line="240" w:lineRule="auto"/>
                </w:pPr>
              </w:pPrChange>
            </w:pPr>
            <w:r w:rsidRPr="00805A62">
              <w:rPr>
                <w:b/>
                <w:color w:val="000000"/>
              </w:rPr>
              <w:t>5</w:t>
            </w:r>
          </w:p>
        </w:tc>
        <w:tc>
          <w:tcPr>
            <w:tcW w:w="8342" w:type="dxa"/>
            <w:shd w:val="clear" w:color="auto" w:fill="auto"/>
            <w:tcMar>
              <w:top w:w="100" w:type="dxa"/>
              <w:left w:w="100" w:type="dxa"/>
              <w:bottom w:w="100" w:type="dxa"/>
              <w:right w:w="100" w:type="dxa"/>
            </w:tcMar>
          </w:tcPr>
          <w:p w14:paraId="395AC61F" w14:textId="77777777" w:rsidR="001A578C" w:rsidRPr="00805A62" w:rsidRDefault="00000000" w:rsidP="007A47B9">
            <w:pPr>
              <w:spacing w:line="360" w:lineRule="auto"/>
              <w:rPr>
                <w:b/>
                <w:color w:val="000000"/>
              </w:rPr>
              <w:pPrChange w:id="737" w:author="USER" w:date="2022-11-23T19:33:00Z">
                <w:pPr>
                  <w:spacing w:line="240" w:lineRule="auto"/>
                </w:pPr>
              </w:pPrChange>
            </w:pPr>
            <w:r w:rsidRPr="00805A62">
              <w:rPr>
                <w:b/>
                <w:color w:val="000000"/>
              </w:rPr>
              <w:t>Disposición del material</w:t>
            </w:r>
          </w:p>
          <w:p w14:paraId="6A6F71F8" w14:textId="77777777" w:rsidR="001A578C" w:rsidRPr="00805A62" w:rsidRDefault="00000000" w:rsidP="007A47B9">
            <w:pPr>
              <w:spacing w:line="360" w:lineRule="auto"/>
              <w:rPr>
                <w:color w:val="000000"/>
              </w:rPr>
              <w:pPrChange w:id="738" w:author="USER" w:date="2022-11-23T19:33:00Z">
                <w:pPr>
                  <w:spacing w:line="240" w:lineRule="auto"/>
                </w:pPr>
              </w:pPrChange>
            </w:pPr>
            <w:r w:rsidRPr="00805A62">
              <w:rPr>
                <w:color w:val="000000"/>
              </w:rPr>
              <w:t>Evitar el exceso de material de soldadura y dejar los soldadores sobre los componentes electrónicos.</w:t>
            </w:r>
          </w:p>
        </w:tc>
        <w:tc>
          <w:tcPr>
            <w:tcW w:w="3402" w:type="dxa"/>
            <w:shd w:val="clear" w:color="auto" w:fill="auto"/>
            <w:tcMar>
              <w:top w:w="100" w:type="dxa"/>
              <w:left w:w="100" w:type="dxa"/>
              <w:bottom w:w="100" w:type="dxa"/>
              <w:right w:w="100" w:type="dxa"/>
            </w:tcMar>
          </w:tcPr>
          <w:p w14:paraId="507427B6" w14:textId="77777777" w:rsidR="001A578C" w:rsidRPr="00805A62" w:rsidRDefault="00000000" w:rsidP="007A47B9">
            <w:pPr>
              <w:spacing w:line="360" w:lineRule="auto"/>
              <w:rPr>
                <w:color w:val="000000"/>
              </w:rPr>
              <w:pPrChange w:id="739" w:author="USER" w:date="2022-11-23T19:33:00Z">
                <w:pPr>
                  <w:spacing w:line="240" w:lineRule="auto"/>
                </w:pPr>
              </w:pPrChange>
            </w:pPr>
            <w:sdt>
              <w:sdtPr>
                <w:tag w:val="goog_rdk_55"/>
                <w:id w:val="-515303237"/>
              </w:sdtPr>
              <w:sdtContent>
                <w:commentRangeStart w:id="740"/>
              </w:sdtContent>
            </w:sdt>
            <w:r w:rsidRPr="00805A62">
              <w:rPr>
                <w:noProof/>
                <w:color w:val="000000"/>
              </w:rPr>
              <w:drawing>
                <wp:inline distT="0" distB="0" distL="114300" distR="114300" wp14:anchorId="6B2D0CAA" wp14:editId="3A4BCDA5">
                  <wp:extent cx="1038225" cy="1038225"/>
                  <wp:effectExtent l="0" t="0" r="0" b="0"/>
                  <wp:docPr id="2137554806" name="image29.png"/>
                  <wp:cNvGraphicFramePr/>
                  <a:graphic xmlns:a="http://schemas.openxmlformats.org/drawingml/2006/main">
                    <a:graphicData uri="http://schemas.openxmlformats.org/drawingml/2006/picture">
                      <pic:pic xmlns:pic="http://schemas.openxmlformats.org/drawingml/2006/picture">
                        <pic:nvPicPr>
                          <pic:cNvPr id="2137554806" name="image29.png"/>
                          <pic:cNvPicPr preferRelativeResize="0"/>
                        </pic:nvPicPr>
                        <pic:blipFill>
                          <a:blip r:embed="rId76"/>
                          <a:srcRect/>
                          <a:stretch>
                            <a:fillRect/>
                          </a:stretch>
                        </pic:blipFill>
                        <pic:spPr>
                          <a:xfrm>
                            <a:off x="0" y="0"/>
                            <a:ext cx="1038225" cy="1038225"/>
                          </a:xfrm>
                          <a:prstGeom prst="rect">
                            <a:avLst/>
                          </a:prstGeom>
                        </pic:spPr>
                      </pic:pic>
                    </a:graphicData>
                  </a:graphic>
                </wp:inline>
              </w:drawing>
            </w:r>
            <w:commentRangeEnd w:id="740"/>
            <w:r w:rsidRPr="00805A62">
              <w:commentReference w:id="740"/>
            </w:r>
          </w:p>
          <w:p w14:paraId="72650A49" w14:textId="77777777" w:rsidR="001A578C" w:rsidRPr="00805A62" w:rsidRDefault="00000000" w:rsidP="007A47B9">
            <w:pPr>
              <w:widowControl w:val="0"/>
              <w:spacing w:line="360" w:lineRule="auto"/>
              <w:rPr>
                <w:b/>
                <w:color w:val="000000"/>
              </w:rPr>
              <w:pPrChange w:id="741" w:author="USER" w:date="2022-11-23T19:33:00Z">
                <w:pPr>
                  <w:widowControl w:val="0"/>
                  <w:spacing w:line="240" w:lineRule="auto"/>
                </w:pPr>
              </w:pPrChange>
            </w:pPr>
            <w:r w:rsidRPr="00805A62">
              <w:rPr>
                <w:color w:val="000000"/>
              </w:rPr>
              <w:t>Imagen: 839317_i44</w:t>
            </w:r>
          </w:p>
        </w:tc>
      </w:tr>
    </w:tbl>
    <w:p w14:paraId="5E460AFE" w14:textId="77777777" w:rsidR="001A578C" w:rsidRPr="00805A62" w:rsidRDefault="001A578C" w:rsidP="007A47B9">
      <w:pPr>
        <w:spacing w:line="360" w:lineRule="auto"/>
        <w:jc w:val="both"/>
        <w:rPr>
          <w:b/>
          <w:color w:val="000000"/>
        </w:rPr>
        <w:pPrChange w:id="742" w:author="USER" w:date="2022-11-23T19:33:00Z">
          <w:pPr>
            <w:jc w:val="both"/>
          </w:pPr>
        </w:pPrChange>
      </w:pPr>
    </w:p>
    <w:p w14:paraId="402099D3" w14:textId="21F12818" w:rsidR="001A578C" w:rsidRPr="00805A62" w:rsidRDefault="00000000" w:rsidP="007A47B9">
      <w:pPr>
        <w:spacing w:line="360" w:lineRule="auto"/>
        <w:jc w:val="both"/>
        <w:rPr>
          <w:b/>
          <w:color w:val="000000"/>
        </w:rPr>
        <w:pPrChange w:id="743" w:author="USER" w:date="2022-11-23T19:33:00Z">
          <w:pPr>
            <w:jc w:val="both"/>
          </w:pPr>
        </w:pPrChange>
      </w:pPr>
      <w:r w:rsidRPr="00805A62">
        <w:rPr>
          <w:b/>
          <w:color w:val="000000"/>
        </w:rPr>
        <w:lastRenderedPageBreak/>
        <w:t xml:space="preserve">Accesorios, dispositivos, soldabilidad, retiro y limpieza de excesos </w:t>
      </w:r>
    </w:p>
    <w:tbl>
      <w:tblPr>
        <w:tblStyle w:val="Style15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534"/>
        <w:gridCol w:w="6900"/>
        <w:gridCol w:w="4978"/>
      </w:tblGrid>
      <w:tr w:rsidR="001A578C" w:rsidRPr="00805A62" w14:paraId="37BAF546" w14:textId="77777777">
        <w:trPr>
          <w:trHeight w:val="580"/>
        </w:trPr>
        <w:tc>
          <w:tcPr>
            <w:tcW w:w="1534" w:type="dxa"/>
            <w:shd w:val="clear" w:color="auto" w:fill="C9DAF8"/>
            <w:tcMar>
              <w:top w:w="100" w:type="dxa"/>
              <w:left w:w="100" w:type="dxa"/>
              <w:bottom w:w="100" w:type="dxa"/>
              <w:right w:w="100" w:type="dxa"/>
            </w:tcMar>
          </w:tcPr>
          <w:p w14:paraId="3DBA0E8A" w14:textId="77777777" w:rsidR="001A578C" w:rsidRPr="00805A62" w:rsidRDefault="00000000" w:rsidP="007A47B9">
            <w:pPr>
              <w:widowControl w:val="0"/>
              <w:spacing w:line="360" w:lineRule="auto"/>
              <w:jc w:val="center"/>
              <w:rPr>
                <w:b/>
                <w:color w:val="000000"/>
              </w:rPr>
              <w:pPrChange w:id="744" w:author="USER" w:date="2022-11-23T19:33:00Z">
                <w:pPr>
                  <w:widowControl w:val="0"/>
                  <w:spacing w:line="240" w:lineRule="auto"/>
                  <w:jc w:val="center"/>
                </w:pPr>
              </w:pPrChange>
            </w:pPr>
            <w:r w:rsidRPr="00805A62">
              <w:rPr>
                <w:b/>
                <w:color w:val="000000"/>
              </w:rPr>
              <w:t>Tipo de recurso</w:t>
            </w:r>
          </w:p>
        </w:tc>
        <w:tc>
          <w:tcPr>
            <w:tcW w:w="11878" w:type="dxa"/>
            <w:gridSpan w:val="2"/>
            <w:shd w:val="clear" w:color="auto" w:fill="C9DAF8"/>
            <w:tcMar>
              <w:top w:w="100" w:type="dxa"/>
              <w:left w:w="100" w:type="dxa"/>
              <w:bottom w:w="100" w:type="dxa"/>
              <w:right w:w="100" w:type="dxa"/>
            </w:tcMar>
          </w:tcPr>
          <w:p w14:paraId="25CCAAA3" w14:textId="77777777" w:rsidR="001A578C" w:rsidRPr="00805A62" w:rsidRDefault="00000000" w:rsidP="007A47B9">
            <w:pPr>
              <w:pStyle w:val="Ttulo"/>
              <w:widowControl w:val="0"/>
              <w:spacing w:line="360" w:lineRule="auto"/>
              <w:jc w:val="center"/>
              <w:rPr>
                <w:sz w:val="22"/>
                <w:szCs w:val="22"/>
              </w:rPr>
              <w:pPrChange w:id="745" w:author="USER" w:date="2022-11-23T19:33:00Z">
                <w:pPr>
                  <w:pStyle w:val="Ttulo"/>
                  <w:widowControl w:val="0"/>
                  <w:spacing w:line="240" w:lineRule="auto"/>
                  <w:jc w:val="center"/>
                </w:pPr>
              </w:pPrChange>
            </w:pPr>
            <w:r w:rsidRPr="00805A62">
              <w:rPr>
                <w:sz w:val="22"/>
                <w:szCs w:val="22"/>
              </w:rPr>
              <w:t>Slider Imagen</w:t>
            </w:r>
          </w:p>
        </w:tc>
      </w:tr>
      <w:tr w:rsidR="001A578C" w:rsidRPr="00805A62" w14:paraId="43BEA358" w14:textId="77777777">
        <w:trPr>
          <w:trHeight w:val="420"/>
        </w:trPr>
        <w:tc>
          <w:tcPr>
            <w:tcW w:w="1534" w:type="dxa"/>
            <w:shd w:val="clear" w:color="auto" w:fill="auto"/>
            <w:tcMar>
              <w:top w:w="100" w:type="dxa"/>
              <w:left w:w="100" w:type="dxa"/>
              <w:bottom w:w="100" w:type="dxa"/>
              <w:right w:w="100" w:type="dxa"/>
            </w:tcMar>
          </w:tcPr>
          <w:p w14:paraId="1A6051E7" w14:textId="77777777" w:rsidR="001A578C" w:rsidRPr="00805A62" w:rsidRDefault="00000000" w:rsidP="007A47B9">
            <w:pPr>
              <w:widowControl w:val="0"/>
              <w:spacing w:line="360" w:lineRule="auto"/>
              <w:rPr>
                <w:b/>
                <w:color w:val="000000"/>
              </w:rPr>
              <w:pPrChange w:id="746" w:author="USER" w:date="2022-11-23T19:33:00Z">
                <w:pPr>
                  <w:widowControl w:val="0"/>
                  <w:spacing w:line="240" w:lineRule="auto"/>
                </w:pPr>
              </w:pPrChange>
            </w:pPr>
            <w:r w:rsidRPr="00805A62">
              <w:rPr>
                <w:b/>
                <w:color w:val="000000"/>
              </w:rPr>
              <w:t>Introducción</w:t>
            </w:r>
          </w:p>
        </w:tc>
        <w:tc>
          <w:tcPr>
            <w:tcW w:w="11878" w:type="dxa"/>
            <w:gridSpan w:val="2"/>
            <w:shd w:val="clear" w:color="auto" w:fill="auto"/>
            <w:tcMar>
              <w:top w:w="100" w:type="dxa"/>
              <w:left w:w="100" w:type="dxa"/>
              <w:bottom w:w="100" w:type="dxa"/>
              <w:right w:w="100" w:type="dxa"/>
            </w:tcMar>
          </w:tcPr>
          <w:p w14:paraId="7C32CBBA" w14:textId="0717F743" w:rsidR="001A578C" w:rsidRPr="00805A62" w:rsidRDefault="00000000" w:rsidP="007A47B9">
            <w:pPr>
              <w:widowControl w:val="0"/>
              <w:spacing w:line="360" w:lineRule="auto"/>
              <w:rPr>
                <w:color w:val="000000"/>
              </w:rPr>
              <w:pPrChange w:id="747" w:author="USER" w:date="2022-11-23T19:33:00Z">
                <w:pPr>
                  <w:widowControl w:val="0"/>
                  <w:spacing w:line="240" w:lineRule="auto"/>
                </w:pPr>
              </w:pPrChange>
            </w:pPr>
            <w:r w:rsidRPr="00805A62">
              <w:rPr>
                <w:color w:val="000000"/>
              </w:rPr>
              <w:t>Para la soldadura se requiere de accesorios, herramientas y dispositivos que faciliten el proceso, a continuación, se presentan algunos de ellos:</w:t>
            </w:r>
          </w:p>
        </w:tc>
      </w:tr>
      <w:tr w:rsidR="001A578C" w:rsidRPr="00805A62" w14:paraId="0FB00F4D" w14:textId="77777777">
        <w:trPr>
          <w:trHeight w:val="420"/>
        </w:trPr>
        <w:tc>
          <w:tcPr>
            <w:tcW w:w="8434" w:type="dxa"/>
            <w:gridSpan w:val="2"/>
            <w:shd w:val="clear" w:color="auto" w:fill="auto"/>
            <w:tcMar>
              <w:top w:w="100" w:type="dxa"/>
              <w:left w:w="100" w:type="dxa"/>
              <w:bottom w:w="100" w:type="dxa"/>
              <w:right w:w="100" w:type="dxa"/>
            </w:tcMar>
          </w:tcPr>
          <w:p w14:paraId="038D3BB7" w14:textId="77777777" w:rsidR="001A578C" w:rsidRPr="00805A62" w:rsidRDefault="00000000" w:rsidP="007A47B9">
            <w:pPr>
              <w:spacing w:line="360" w:lineRule="auto"/>
              <w:rPr>
                <w:b/>
                <w:color w:val="000000"/>
              </w:rPr>
              <w:pPrChange w:id="748" w:author="USER" w:date="2022-11-23T19:33:00Z">
                <w:pPr>
                  <w:spacing w:line="240" w:lineRule="auto"/>
                </w:pPr>
              </w:pPrChange>
            </w:pPr>
            <w:r w:rsidRPr="00805A62">
              <w:rPr>
                <w:b/>
                <w:color w:val="000000"/>
              </w:rPr>
              <w:t>Accesorios y dispositivos</w:t>
            </w:r>
          </w:p>
          <w:p w14:paraId="5C389FAA" w14:textId="5F04B775" w:rsidR="001A578C" w:rsidRPr="00805A62" w:rsidRDefault="00000000" w:rsidP="007A47B9">
            <w:pPr>
              <w:spacing w:line="360" w:lineRule="auto"/>
              <w:pPrChange w:id="749" w:author="USER" w:date="2022-11-23T19:33:00Z">
                <w:pPr>
                  <w:spacing w:line="240" w:lineRule="auto"/>
                </w:pPr>
              </w:pPrChange>
            </w:pPr>
            <w:r w:rsidRPr="00805A62">
              <w:rPr>
                <w:color w:val="000000"/>
              </w:rPr>
              <w:t xml:space="preserve">Para realizar la soldadura manual en electrónica, se utiliza el soldador tipo lapicero con su base, denominado de este modo por su forma similar de utilizarse en la mano, es conocido comúnmente como cautín. Para lograr una mejor soldadura se recomienda utilizar las bases con lupas, soportes, tapetes, etc. </w:t>
            </w:r>
          </w:p>
          <w:p w14:paraId="035221D7" w14:textId="77777777" w:rsidR="001A578C" w:rsidRPr="00805A62" w:rsidRDefault="001A578C" w:rsidP="007A47B9">
            <w:pPr>
              <w:spacing w:line="360" w:lineRule="auto"/>
              <w:rPr>
                <w:color w:val="000000"/>
              </w:rPr>
              <w:pPrChange w:id="750" w:author="USER" w:date="2022-11-23T19:33:00Z">
                <w:pPr>
                  <w:spacing w:line="240" w:lineRule="auto"/>
                </w:pPr>
              </w:pPrChange>
            </w:pPr>
          </w:p>
          <w:p w14:paraId="00E8E9DC" w14:textId="19A8E62C" w:rsidR="001A578C" w:rsidRPr="00805A62" w:rsidRDefault="00000000" w:rsidP="007A47B9">
            <w:pPr>
              <w:spacing w:line="360" w:lineRule="auto"/>
              <w:pPrChange w:id="751" w:author="USER" w:date="2022-11-23T19:33:00Z">
                <w:pPr>
                  <w:spacing w:line="240" w:lineRule="auto"/>
                </w:pPr>
              </w:pPrChange>
            </w:pPr>
            <w:r w:rsidRPr="00805A62">
              <w:rPr>
                <w:color w:val="000000"/>
              </w:rPr>
              <w:t xml:space="preserve">Las estaciones de soldadura dan la oportunidad de realizar trabajos automatizados y con una mayor precisión, porque utilizan tecnología y equipos especializados con técnicas que ayudan a la fabricación de las placas de los circuitos. Para esto se requiere de personal capacitado que opere correctamente los equipos. </w:t>
            </w:r>
          </w:p>
        </w:tc>
        <w:tc>
          <w:tcPr>
            <w:tcW w:w="4978" w:type="dxa"/>
            <w:shd w:val="clear" w:color="auto" w:fill="auto"/>
            <w:tcMar>
              <w:top w:w="100" w:type="dxa"/>
              <w:left w:w="100" w:type="dxa"/>
              <w:bottom w:w="100" w:type="dxa"/>
              <w:right w:w="100" w:type="dxa"/>
            </w:tcMar>
          </w:tcPr>
          <w:p w14:paraId="02604B9C" w14:textId="77777777" w:rsidR="001A578C" w:rsidRPr="00805A62" w:rsidRDefault="00000000" w:rsidP="007A47B9">
            <w:pPr>
              <w:widowControl w:val="0"/>
              <w:spacing w:line="360" w:lineRule="auto"/>
              <w:rPr>
                <w:color w:val="000000"/>
              </w:rPr>
              <w:pPrChange w:id="752" w:author="USER" w:date="2022-11-23T19:33:00Z">
                <w:pPr>
                  <w:widowControl w:val="0"/>
                  <w:spacing w:line="240" w:lineRule="auto"/>
                </w:pPr>
              </w:pPrChange>
            </w:pPr>
            <w:sdt>
              <w:sdtPr>
                <w:tag w:val="goog_rdk_56"/>
                <w:id w:val="981508762"/>
              </w:sdtPr>
              <w:sdtContent>
                <w:commentRangeStart w:id="753"/>
              </w:sdtContent>
            </w:sdt>
            <w:r w:rsidRPr="00805A62">
              <w:rPr>
                <w:noProof/>
                <w:color w:val="000000"/>
              </w:rPr>
              <w:drawing>
                <wp:inline distT="0" distB="0" distL="114300" distR="114300" wp14:anchorId="091CFE66" wp14:editId="38583F29">
                  <wp:extent cx="3028950" cy="2076450"/>
                  <wp:effectExtent l="0" t="0" r="0" b="0"/>
                  <wp:docPr id="2137554807" name="image31.png"/>
                  <wp:cNvGraphicFramePr/>
                  <a:graphic xmlns:a="http://schemas.openxmlformats.org/drawingml/2006/main">
                    <a:graphicData uri="http://schemas.openxmlformats.org/drawingml/2006/picture">
                      <pic:pic xmlns:pic="http://schemas.openxmlformats.org/drawingml/2006/picture">
                        <pic:nvPicPr>
                          <pic:cNvPr id="2137554807" name="image31.png"/>
                          <pic:cNvPicPr preferRelativeResize="0"/>
                        </pic:nvPicPr>
                        <pic:blipFill>
                          <a:blip r:embed="rId77"/>
                          <a:srcRect/>
                          <a:stretch>
                            <a:fillRect/>
                          </a:stretch>
                        </pic:blipFill>
                        <pic:spPr>
                          <a:xfrm>
                            <a:off x="0" y="0"/>
                            <a:ext cx="3028950" cy="2076450"/>
                          </a:xfrm>
                          <a:prstGeom prst="rect">
                            <a:avLst/>
                          </a:prstGeom>
                        </pic:spPr>
                      </pic:pic>
                    </a:graphicData>
                  </a:graphic>
                </wp:inline>
              </w:drawing>
            </w:r>
            <w:commentRangeEnd w:id="753"/>
            <w:r w:rsidRPr="00805A62">
              <w:commentReference w:id="753"/>
            </w:r>
          </w:p>
          <w:p w14:paraId="3AC0C0C5" w14:textId="77777777" w:rsidR="001A578C" w:rsidRPr="00805A62" w:rsidRDefault="00000000" w:rsidP="007A47B9">
            <w:pPr>
              <w:widowControl w:val="0"/>
              <w:spacing w:line="360" w:lineRule="auto"/>
              <w:rPr>
                <w:b/>
                <w:color w:val="666666"/>
              </w:rPr>
              <w:pPrChange w:id="754" w:author="USER" w:date="2022-11-23T19:33:00Z">
                <w:pPr>
                  <w:widowControl w:val="0"/>
                  <w:spacing w:line="240" w:lineRule="auto"/>
                </w:pPr>
              </w:pPrChange>
            </w:pPr>
            <w:r w:rsidRPr="00805A62">
              <w:rPr>
                <w:b/>
                <w:color w:val="000000"/>
              </w:rPr>
              <w:t xml:space="preserve">Imagen: </w:t>
            </w:r>
            <w:r w:rsidRPr="00805A62">
              <w:rPr>
                <w:color w:val="666666"/>
              </w:rPr>
              <w:t>839317_i45</w:t>
            </w:r>
          </w:p>
        </w:tc>
      </w:tr>
      <w:tr w:rsidR="001A578C" w:rsidRPr="00805A62" w14:paraId="043DCC1D" w14:textId="77777777">
        <w:trPr>
          <w:trHeight w:val="420"/>
        </w:trPr>
        <w:tc>
          <w:tcPr>
            <w:tcW w:w="8434" w:type="dxa"/>
            <w:gridSpan w:val="2"/>
            <w:shd w:val="clear" w:color="auto" w:fill="auto"/>
            <w:tcMar>
              <w:top w:w="100" w:type="dxa"/>
              <w:left w:w="100" w:type="dxa"/>
              <w:bottom w:w="100" w:type="dxa"/>
              <w:right w:w="100" w:type="dxa"/>
            </w:tcMar>
          </w:tcPr>
          <w:p w14:paraId="7047A641" w14:textId="77777777" w:rsidR="001A578C" w:rsidRPr="00805A62" w:rsidRDefault="00000000" w:rsidP="007A47B9">
            <w:pPr>
              <w:spacing w:line="360" w:lineRule="auto"/>
              <w:rPr>
                <w:b/>
                <w:color w:val="000000"/>
              </w:rPr>
              <w:pPrChange w:id="755" w:author="USER" w:date="2022-11-23T19:33:00Z">
                <w:pPr>
                  <w:spacing w:line="240" w:lineRule="auto"/>
                </w:pPr>
              </w:pPrChange>
            </w:pPr>
            <w:r w:rsidRPr="00805A62">
              <w:rPr>
                <w:b/>
                <w:color w:val="000000"/>
              </w:rPr>
              <w:lastRenderedPageBreak/>
              <w:t>Soldabilidad</w:t>
            </w:r>
          </w:p>
          <w:p w14:paraId="07C20F0B" w14:textId="77777777" w:rsidR="001A578C" w:rsidRPr="00805A62" w:rsidRDefault="00000000" w:rsidP="007A47B9">
            <w:pPr>
              <w:spacing w:line="360" w:lineRule="auto"/>
              <w:pPrChange w:id="756" w:author="USER" w:date="2022-11-23T19:33:00Z">
                <w:pPr>
                  <w:spacing w:line="240" w:lineRule="auto"/>
                </w:pPr>
              </w:pPrChange>
            </w:pPr>
            <w:r w:rsidRPr="00805A62">
              <w:rPr>
                <w:color w:val="000000"/>
              </w:rPr>
              <w:t>Es una capacidad que tienen los materiales para ser unidos entre sí, utilizando soldaduras y las técnicas necesarias para ello, conociendo las propiedades y las características para evitar daños en los elementos.</w:t>
            </w:r>
          </w:p>
          <w:p w14:paraId="3AC7BD30" w14:textId="77777777" w:rsidR="001A578C" w:rsidRPr="00805A62" w:rsidRDefault="001A578C" w:rsidP="007A47B9">
            <w:pPr>
              <w:spacing w:line="360" w:lineRule="auto"/>
              <w:rPr>
                <w:color w:val="000000"/>
              </w:rPr>
              <w:pPrChange w:id="757" w:author="USER" w:date="2022-11-23T19:33:00Z">
                <w:pPr>
                  <w:spacing w:line="240" w:lineRule="auto"/>
                </w:pPr>
              </w:pPrChange>
            </w:pPr>
          </w:p>
          <w:p w14:paraId="1BB1AA04" w14:textId="77777777" w:rsidR="001A578C" w:rsidRPr="00805A62" w:rsidRDefault="00000000" w:rsidP="007A47B9">
            <w:pPr>
              <w:spacing w:line="360" w:lineRule="auto"/>
              <w:pPrChange w:id="758" w:author="USER" w:date="2022-11-23T19:33:00Z">
                <w:pPr>
                  <w:spacing w:line="240" w:lineRule="auto"/>
                </w:pPr>
              </w:pPrChange>
            </w:pPr>
            <w:r w:rsidRPr="00805A62">
              <w:rPr>
                <w:color w:val="000000"/>
              </w:rPr>
              <w:t>Es importante saber que los materiales unidos deben de procurar una continuidad eléctrica entre los metales que se van a unir, para que funcionen los circuitos ensamblados.</w:t>
            </w:r>
          </w:p>
        </w:tc>
        <w:tc>
          <w:tcPr>
            <w:tcW w:w="4978" w:type="dxa"/>
            <w:shd w:val="clear" w:color="auto" w:fill="auto"/>
            <w:tcMar>
              <w:top w:w="100" w:type="dxa"/>
              <w:left w:w="100" w:type="dxa"/>
              <w:bottom w:w="100" w:type="dxa"/>
              <w:right w:w="100" w:type="dxa"/>
            </w:tcMar>
          </w:tcPr>
          <w:p w14:paraId="09D40B30" w14:textId="77777777" w:rsidR="001A578C" w:rsidRPr="00805A62" w:rsidRDefault="00000000" w:rsidP="007A47B9">
            <w:pPr>
              <w:widowControl w:val="0"/>
              <w:spacing w:line="360" w:lineRule="auto"/>
              <w:rPr>
                <w:color w:val="000000"/>
              </w:rPr>
              <w:pPrChange w:id="759" w:author="USER" w:date="2022-11-23T19:33:00Z">
                <w:pPr>
                  <w:widowControl w:val="0"/>
                  <w:spacing w:line="240" w:lineRule="auto"/>
                </w:pPr>
              </w:pPrChange>
            </w:pPr>
            <w:sdt>
              <w:sdtPr>
                <w:tag w:val="goog_rdk_57"/>
                <w:id w:val="-642504700"/>
              </w:sdtPr>
              <w:sdtContent>
                <w:commentRangeStart w:id="760"/>
              </w:sdtContent>
            </w:sdt>
            <w:r w:rsidRPr="00805A62">
              <w:rPr>
                <w:noProof/>
                <w:color w:val="000000"/>
              </w:rPr>
              <w:drawing>
                <wp:inline distT="0" distB="0" distL="114300" distR="114300" wp14:anchorId="2C7BD2E6" wp14:editId="25569494">
                  <wp:extent cx="3028950" cy="2095500"/>
                  <wp:effectExtent l="0" t="0" r="0" b="0"/>
                  <wp:docPr id="2137554808" name="image37.png"/>
                  <wp:cNvGraphicFramePr/>
                  <a:graphic xmlns:a="http://schemas.openxmlformats.org/drawingml/2006/main">
                    <a:graphicData uri="http://schemas.openxmlformats.org/drawingml/2006/picture">
                      <pic:pic xmlns:pic="http://schemas.openxmlformats.org/drawingml/2006/picture">
                        <pic:nvPicPr>
                          <pic:cNvPr id="2137554808" name="image37.png"/>
                          <pic:cNvPicPr preferRelativeResize="0"/>
                        </pic:nvPicPr>
                        <pic:blipFill>
                          <a:blip r:embed="rId78"/>
                          <a:srcRect/>
                          <a:stretch>
                            <a:fillRect/>
                          </a:stretch>
                        </pic:blipFill>
                        <pic:spPr>
                          <a:xfrm>
                            <a:off x="0" y="0"/>
                            <a:ext cx="3028950" cy="2095500"/>
                          </a:xfrm>
                          <a:prstGeom prst="rect">
                            <a:avLst/>
                          </a:prstGeom>
                        </pic:spPr>
                      </pic:pic>
                    </a:graphicData>
                  </a:graphic>
                </wp:inline>
              </w:drawing>
            </w:r>
            <w:commentRangeEnd w:id="760"/>
            <w:r w:rsidRPr="00805A62">
              <w:commentReference w:id="760"/>
            </w:r>
          </w:p>
          <w:p w14:paraId="5C2B4D35" w14:textId="77777777" w:rsidR="001A578C" w:rsidRPr="00805A62" w:rsidRDefault="00000000" w:rsidP="007A47B9">
            <w:pPr>
              <w:widowControl w:val="0"/>
              <w:spacing w:line="360" w:lineRule="auto"/>
              <w:rPr>
                <w:b/>
                <w:color w:val="666666"/>
              </w:rPr>
              <w:pPrChange w:id="761" w:author="USER" w:date="2022-11-23T19:33:00Z">
                <w:pPr>
                  <w:widowControl w:val="0"/>
                  <w:spacing w:line="240" w:lineRule="auto"/>
                </w:pPr>
              </w:pPrChange>
            </w:pPr>
            <w:r w:rsidRPr="00805A62">
              <w:rPr>
                <w:b/>
                <w:color w:val="000000"/>
              </w:rPr>
              <w:t xml:space="preserve">Imagen: </w:t>
            </w:r>
            <w:r w:rsidRPr="00805A62">
              <w:rPr>
                <w:color w:val="666666"/>
              </w:rPr>
              <w:t>839317_i46</w:t>
            </w:r>
          </w:p>
        </w:tc>
      </w:tr>
      <w:tr w:rsidR="001A578C" w:rsidRPr="00805A62" w14:paraId="0611F227" w14:textId="77777777">
        <w:trPr>
          <w:trHeight w:val="420"/>
        </w:trPr>
        <w:tc>
          <w:tcPr>
            <w:tcW w:w="8434" w:type="dxa"/>
            <w:gridSpan w:val="2"/>
            <w:shd w:val="clear" w:color="auto" w:fill="auto"/>
            <w:tcMar>
              <w:top w:w="100" w:type="dxa"/>
              <w:left w:w="100" w:type="dxa"/>
              <w:bottom w:w="100" w:type="dxa"/>
              <w:right w:w="100" w:type="dxa"/>
            </w:tcMar>
          </w:tcPr>
          <w:p w14:paraId="51CC308D" w14:textId="407B1004" w:rsidR="001A578C" w:rsidRPr="00805A62" w:rsidRDefault="00000000" w:rsidP="007A47B9">
            <w:pPr>
              <w:spacing w:line="360" w:lineRule="auto"/>
              <w:rPr>
                <w:b/>
                <w:color w:val="000000"/>
              </w:rPr>
              <w:pPrChange w:id="762" w:author="USER" w:date="2022-11-23T19:33:00Z">
                <w:pPr>
                  <w:spacing w:line="240" w:lineRule="auto"/>
                </w:pPr>
              </w:pPrChange>
            </w:pPr>
            <w:r w:rsidRPr="00805A62">
              <w:rPr>
                <w:b/>
                <w:color w:val="000000"/>
              </w:rPr>
              <w:t>Retiro y limpieza de excesos</w:t>
            </w:r>
          </w:p>
          <w:p w14:paraId="216F7E05" w14:textId="77777777" w:rsidR="001A578C" w:rsidRPr="00805A62" w:rsidRDefault="00000000" w:rsidP="007A47B9">
            <w:pPr>
              <w:spacing w:line="360" w:lineRule="auto"/>
              <w:pPrChange w:id="763" w:author="USER" w:date="2022-11-23T19:33:00Z">
                <w:pPr>
                  <w:spacing w:line="240" w:lineRule="auto"/>
                </w:pPr>
              </w:pPrChange>
            </w:pPr>
            <w:r w:rsidRPr="00805A62">
              <w:rPr>
                <w:color w:val="000000"/>
              </w:rPr>
              <w:t>Para realizar el retiro de los excesos se utiliza un desoldador, el cual se aplica para fundir el estaño y se retira por medio de aspirado, es posible que este proceso se deba realizar varias veces para evitar los excesos de material en zonas muy pequeñas.</w:t>
            </w:r>
          </w:p>
          <w:p w14:paraId="4D4255C4" w14:textId="77777777" w:rsidR="001A578C" w:rsidRPr="00805A62" w:rsidRDefault="00000000" w:rsidP="007A47B9">
            <w:pPr>
              <w:widowControl w:val="0"/>
              <w:spacing w:line="360" w:lineRule="auto"/>
              <w:rPr>
                <w:color w:val="000000"/>
              </w:rPr>
              <w:pPrChange w:id="764" w:author="USER" w:date="2022-11-23T19:33:00Z">
                <w:pPr>
                  <w:widowControl w:val="0"/>
                  <w:spacing w:line="240" w:lineRule="auto"/>
                </w:pPr>
              </w:pPrChange>
            </w:pPr>
            <w:r w:rsidRPr="00805A62">
              <w:rPr>
                <w:color w:val="000000"/>
              </w:rPr>
              <w:br/>
            </w:r>
          </w:p>
        </w:tc>
        <w:tc>
          <w:tcPr>
            <w:tcW w:w="4978" w:type="dxa"/>
            <w:shd w:val="clear" w:color="auto" w:fill="auto"/>
            <w:tcMar>
              <w:top w:w="100" w:type="dxa"/>
              <w:left w:w="100" w:type="dxa"/>
              <w:bottom w:w="100" w:type="dxa"/>
              <w:right w:w="100" w:type="dxa"/>
            </w:tcMar>
          </w:tcPr>
          <w:p w14:paraId="04E112C7" w14:textId="77777777" w:rsidR="001A578C" w:rsidRPr="00805A62" w:rsidRDefault="00000000" w:rsidP="007A47B9">
            <w:pPr>
              <w:widowControl w:val="0"/>
              <w:spacing w:line="360" w:lineRule="auto"/>
              <w:rPr>
                <w:color w:val="000000"/>
              </w:rPr>
              <w:pPrChange w:id="765" w:author="USER" w:date="2022-11-23T19:33:00Z">
                <w:pPr>
                  <w:widowControl w:val="0"/>
                  <w:spacing w:line="240" w:lineRule="auto"/>
                </w:pPr>
              </w:pPrChange>
            </w:pPr>
            <w:sdt>
              <w:sdtPr>
                <w:tag w:val="goog_rdk_58"/>
                <w:id w:val="-1884559332"/>
              </w:sdtPr>
              <w:sdtContent>
                <w:commentRangeStart w:id="766"/>
              </w:sdtContent>
            </w:sdt>
            <w:r w:rsidRPr="00805A62">
              <w:rPr>
                <w:noProof/>
                <w:color w:val="000000"/>
              </w:rPr>
              <w:drawing>
                <wp:inline distT="0" distB="0" distL="114300" distR="114300" wp14:anchorId="058EAF23" wp14:editId="4DE17C20">
                  <wp:extent cx="3028950" cy="2124075"/>
                  <wp:effectExtent l="0" t="0" r="0" b="0"/>
                  <wp:docPr id="2137554809" name="image36.png"/>
                  <wp:cNvGraphicFramePr/>
                  <a:graphic xmlns:a="http://schemas.openxmlformats.org/drawingml/2006/main">
                    <a:graphicData uri="http://schemas.openxmlformats.org/drawingml/2006/picture">
                      <pic:pic xmlns:pic="http://schemas.openxmlformats.org/drawingml/2006/picture">
                        <pic:nvPicPr>
                          <pic:cNvPr id="2137554809" name="image36.png"/>
                          <pic:cNvPicPr preferRelativeResize="0"/>
                        </pic:nvPicPr>
                        <pic:blipFill>
                          <a:blip r:embed="rId79"/>
                          <a:srcRect/>
                          <a:stretch>
                            <a:fillRect/>
                          </a:stretch>
                        </pic:blipFill>
                        <pic:spPr>
                          <a:xfrm>
                            <a:off x="0" y="0"/>
                            <a:ext cx="3028950" cy="2124075"/>
                          </a:xfrm>
                          <a:prstGeom prst="rect">
                            <a:avLst/>
                          </a:prstGeom>
                        </pic:spPr>
                      </pic:pic>
                    </a:graphicData>
                  </a:graphic>
                </wp:inline>
              </w:drawing>
            </w:r>
            <w:commentRangeEnd w:id="766"/>
            <w:r w:rsidRPr="00805A62">
              <w:commentReference w:id="766"/>
            </w:r>
          </w:p>
          <w:p w14:paraId="3752FF1E" w14:textId="77777777" w:rsidR="001A578C" w:rsidRPr="00805A62" w:rsidRDefault="00000000" w:rsidP="007A47B9">
            <w:pPr>
              <w:widowControl w:val="0"/>
              <w:spacing w:line="360" w:lineRule="auto"/>
              <w:rPr>
                <w:b/>
                <w:color w:val="666666"/>
              </w:rPr>
              <w:pPrChange w:id="767" w:author="USER" w:date="2022-11-23T19:33:00Z">
                <w:pPr>
                  <w:widowControl w:val="0"/>
                  <w:spacing w:line="240" w:lineRule="auto"/>
                </w:pPr>
              </w:pPrChange>
            </w:pPr>
            <w:r w:rsidRPr="00805A62">
              <w:rPr>
                <w:b/>
                <w:color w:val="000000"/>
              </w:rPr>
              <w:lastRenderedPageBreak/>
              <w:t xml:space="preserve">Imagen: </w:t>
            </w:r>
            <w:r w:rsidRPr="00805A62">
              <w:rPr>
                <w:color w:val="666666"/>
              </w:rPr>
              <w:t>839317_i47</w:t>
            </w:r>
          </w:p>
        </w:tc>
      </w:tr>
    </w:tbl>
    <w:p w14:paraId="798363E2" w14:textId="77777777" w:rsidR="001A578C" w:rsidRPr="00805A62" w:rsidRDefault="001A578C" w:rsidP="007A47B9">
      <w:pPr>
        <w:spacing w:line="360" w:lineRule="auto"/>
        <w:jc w:val="both"/>
        <w:rPr>
          <w:b/>
        </w:rPr>
        <w:pPrChange w:id="768" w:author="USER" w:date="2022-11-23T19:33:00Z">
          <w:pPr>
            <w:jc w:val="both"/>
          </w:pPr>
        </w:pPrChange>
      </w:pPr>
    </w:p>
    <w:p w14:paraId="409BCB44" w14:textId="77777777" w:rsidR="001A578C" w:rsidRPr="00805A62" w:rsidRDefault="00000000" w:rsidP="007A47B9">
      <w:pPr>
        <w:spacing w:line="360" w:lineRule="auto"/>
        <w:jc w:val="both"/>
        <w:rPr>
          <w:b/>
        </w:rPr>
        <w:pPrChange w:id="769" w:author="USER" w:date="2022-11-23T19:33:00Z">
          <w:pPr>
            <w:jc w:val="both"/>
          </w:pPr>
        </w:pPrChange>
      </w:pPr>
      <w:r w:rsidRPr="00805A62">
        <w:rPr>
          <w:b/>
        </w:rPr>
        <w:t>2.4. Sistemas de información</w:t>
      </w:r>
    </w:p>
    <w:tbl>
      <w:tblPr>
        <w:tblStyle w:val="Style15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0F030FA4" w14:textId="77777777">
        <w:trPr>
          <w:trHeight w:val="444"/>
        </w:trPr>
        <w:tc>
          <w:tcPr>
            <w:tcW w:w="13422" w:type="dxa"/>
            <w:shd w:val="clear" w:color="auto" w:fill="8DB3E2"/>
          </w:tcPr>
          <w:p w14:paraId="33D1B46A" w14:textId="77777777" w:rsidR="001A578C" w:rsidRPr="00805A62" w:rsidRDefault="00000000" w:rsidP="007A47B9">
            <w:pPr>
              <w:pStyle w:val="Ttulo1"/>
              <w:spacing w:before="0" w:after="0" w:line="360" w:lineRule="auto"/>
              <w:jc w:val="center"/>
              <w:rPr>
                <w:sz w:val="22"/>
                <w:szCs w:val="22"/>
              </w:rPr>
              <w:pPrChange w:id="770" w:author="USER" w:date="2022-11-23T19:33:00Z">
                <w:pPr>
                  <w:pStyle w:val="Ttulo1"/>
                  <w:spacing w:before="0" w:after="0"/>
                  <w:jc w:val="center"/>
                </w:pPr>
              </w:pPrChange>
            </w:pPr>
            <w:bookmarkStart w:id="771" w:name="_heading=h.52b8d2mbcnfy" w:colFirst="0" w:colLast="0"/>
            <w:bookmarkEnd w:id="771"/>
            <w:r w:rsidRPr="00805A62">
              <w:rPr>
                <w:sz w:val="22"/>
                <w:szCs w:val="22"/>
              </w:rPr>
              <w:t>Cuadro de texto</w:t>
            </w:r>
          </w:p>
        </w:tc>
      </w:tr>
      <w:tr w:rsidR="001A578C" w:rsidRPr="00805A62" w14:paraId="08638820" w14:textId="77777777">
        <w:tc>
          <w:tcPr>
            <w:tcW w:w="13422" w:type="dxa"/>
          </w:tcPr>
          <w:p w14:paraId="037BC4D9" w14:textId="487EC291" w:rsidR="001A578C" w:rsidRPr="00805A62" w:rsidRDefault="00000000" w:rsidP="007A47B9">
            <w:pPr>
              <w:spacing w:line="360" w:lineRule="auto"/>
              <w:pPrChange w:id="772" w:author="USER" w:date="2022-11-23T19:33:00Z">
                <w:pPr>
                  <w:spacing w:line="240" w:lineRule="auto"/>
                </w:pPr>
              </w:pPrChange>
            </w:pPr>
            <w:r w:rsidRPr="00805A62">
              <w:t xml:space="preserve">Un sistema de información es donde se pueden consignar todos los documentos de un mismo proceso sin limitar ninguno de los archivos que puedan existir en este. Tiene la característica de compilar archivos tanto de forma física como digital según la necesidad de la organización, clasificándolos en centralizados, descentralizados y mixtos. Cada organización cuenta con su nomenclatura propia para la codificación de los archivos. Lo invitamos a aprender y profundizar en este tema, realizando la lectura del documento ‘Sistemas de Información’. </w:t>
            </w:r>
          </w:p>
        </w:tc>
      </w:tr>
    </w:tbl>
    <w:p w14:paraId="6D69EB12" w14:textId="77777777" w:rsidR="001A578C" w:rsidRPr="00805A62" w:rsidRDefault="001A578C" w:rsidP="007A47B9">
      <w:pPr>
        <w:spacing w:line="360" w:lineRule="auto"/>
        <w:pPrChange w:id="773" w:author="USER" w:date="2022-11-23T19:33:00Z">
          <w:pPr/>
        </w:pPrChange>
      </w:pPr>
    </w:p>
    <w:p w14:paraId="136BFB44" w14:textId="77777777" w:rsidR="001A578C" w:rsidRPr="00805A62" w:rsidRDefault="001A578C" w:rsidP="007A47B9">
      <w:pPr>
        <w:spacing w:line="360" w:lineRule="auto"/>
        <w:jc w:val="both"/>
        <w:rPr>
          <w:b/>
        </w:rPr>
        <w:pPrChange w:id="774" w:author="USER" w:date="2022-11-23T19:33:00Z">
          <w:pPr>
            <w:jc w:val="both"/>
          </w:pPr>
        </w:pPrChange>
      </w:pPr>
    </w:p>
    <w:tbl>
      <w:tblPr>
        <w:tblStyle w:val="Style15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22"/>
      </w:tblGrid>
      <w:tr w:rsidR="001A578C" w:rsidRPr="00805A62" w14:paraId="170889BA" w14:textId="77777777">
        <w:trPr>
          <w:trHeight w:val="444"/>
        </w:trPr>
        <w:tc>
          <w:tcPr>
            <w:tcW w:w="13422" w:type="dxa"/>
            <w:shd w:val="clear" w:color="auto" w:fill="8DB3E2"/>
          </w:tcPr>
          <w:p w14:paraId="30931E92" w14:textId="77777777" w:rsidR="001A578C" w:rsidRPr="00805A62" w:rsidRDefault="00000000" w:rsidP="007A47B9">
            <w:pPr>
              <w:pStyle w:val="Ttulo1"/>
              <w:spacing w:before="0" w:after="0" w:line="360" w:lineRule="auto"/>
              <w:jc w:val="center"/>
              <w:rPr>
                <w:sz w:val="22"/>
                <w:szCs w:val="22"/>
              </w:rPr>
              <w:pPrChange w:id="775" w:author="USER" w:date="2022-11-23T19:33:00Z">
                <w:pPr>
                  <w:pStyle w:val="Ttulo1"/>
                  <w:spacing w:before="0" w:after="0"/>
                  <w:jc w:val="center"/>
                </w:pPr>
              </w:pPrChange>
            </w:pPr>
            <w:r w:rsidRPr="00805A62">
              <w:rPr>
                <w:sz w:val="22"/>
                <w:szCs w:val="22"/>
              </w:rPr>
              <w:t>Cuadro de texto</w:t>
            </w:r>
          </w:p>
        </w:tc>
      </w:tr>
      <w:tr w:rsidR="001A578C" w:rsidRPr="00805A62" w14:paraId="1C422A52" w14:textId="77777777">
        <w:tc>
          <w:tcPr>
            <w:tcW w:w="13422" w:type="dxa"/>
          </w:tcPr>
          <w:p w14:paraId="3D98715F" w14:textId="76F3E5BE" w:rsidR="001A578C" w:rsidRPr="00805A62" w:rsidRDefault="00000000" w:rsidP="007A47B9">
            <w:pPr>
              <w:spacing w:line="360" w:lineRule="auto"/>
              <w:rPr>
                <w:color w:val="000000"/>
              </w:rPr>
              <w:pPrChange w:id="776" w:author="USER" w:date="2022-11-23T19:33:00Z">
                <w:pPr/>
              </w:pPrChange>
            </w:pPr>
            <w:r w:rsidRPr="00805A62">
              <w:rPr>
                <w:b/>
                <w:color w:val="000000"/>
              </w:rPr>
              <w:t xml:space="preserve">¡Excelente! </w:t>
            </w:r>
            <w:r w:rsidRPr="00805A62">
              <w:rPr>
                <w:color w:val="000000"/>
              </w:rPr>
              <w:t xml:space="preserve">Ha finalizado el estudio de este componente formativo a través del cual ha aprendido sobre el diseño, ensamble y documentación de tarjetas electrónicas. Ahora lo invitamos a estudiar la síntesis, donde podrá recordar de forma general los saberes que se han desarrollado; y a realizar la actividad de aprendizaje para poner a prueba lo aprendido, así como a consultar el material complementario y el glosario que le servirán como refuerzo y profundización.  </w:t>
            </w:r>
          </w:p>
        </w:tc>
      </w:tr>
    </w:tbl>
    <w:p w14:paraId="315E5957" w14:textId="77777777" w:rsidR="001A578C" w:rsidRPr="00805A62" w:rsidRDefault="001A578C" w:rsidP="007A47B9">
      <w:pPr>
        <w:spacing w:line="360" w:lineRule="auto"/>
        <w:rPr>
          <w:color w:val="000000"/>
        </w:rPr>
        <w:pPrChange w:id="777" w:author="USER" w:date="2022-11-23T19:33:00Z">
          <w:pPr/>
        </w:pPrChange>
      </w:pPr>
      <w:bookmarkStart w:id="778" w:name="_heading=h.30j0zll" w:colFirst="0" w:colLast="0"/>
      <w:bookmarkEnd w:id="778"/>
    </w:p>
    <w:p w14:paraId="0B963860" w14:textId="05C19CF8" w:rsidR="001A578C" w:rsidRPr="00805A62" w:rsidRDefault="00000000" w:rsidP="007A47B9">
      <w:pPr>
        <w:spacing w:line="360" w:lineRule="auto"/>
        <w:rPr>
          <w:b/>
          <w:color w:val="000000"/>
        </w:rPr>
        <w:pPrChange w:id="779" w:author="USER" w:date="2022-11-23T19:33:00Z">
          <w:pPr/>
        </w:pPrChange>
      </w:pPr>
      <w:bookmarkStart w:id="780" w:name="_heading=h.3znysh7" w:colFirst="0" w:colLast="0"/>
      <w:bookmarkEnd w:id="780"/>
      <w:r w:rsidRPr="00805A62">
        <w:rPr>
          <w:b/>
          <w:color w:val="000000"/>
        </w:rPr>
        <w:t xml:space="preserve">Síntesis </w:t>
      </w:r>
    </w:p>
    <w:tbl>
      <w:tblPr>
        <w:tblStyle w:val="Style154"/>
        <w:tblW w:w="134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2"/>
        <w:gridCol w:w="11115"/>
      </w:tblGrid>
      <w:tr w:rsidR="001A578C" w:rsidRPr="00805A62" w14:paraId="46DF15A0" w14:textId="77777777">
        <w:tc>
          <w:tcPr>
            <w:tcW w:w="2332" w:type="dxa"/>
            <w:shd w:val="clear" w:color="auto" w:fill="C6D9F1"/>
          </w:tcPr>
          <w:p w14:paraId="1CFD5F38" w14:textId="77777777" w:rsidR="001A578C" w:rsidRPr="00805A62" w:rsidRDefault="00000000" w:rsidP="007A47B9">
            <w:pPr>
              <w:spacing w:line="360" w:lineRule="auto"/>
              <w:jc w:val="center"/>
              <w:rPr>
                <w:b/>
                <w:color w:val="000000"/>
              </w:rPr>
              <w:pPrChange w:id="781" w:author="USER" w:date="2022-11-23T19:33:00Z">
                <w:pPr>
                  <w:jc w:val="center"/>
                </w:pPr>
              </w:pPrChange>
            </w:pPr>
            <w:r w:rsidRPr="00805A62">
              <w:rPr>
                <w:b/>
                <w:color w:val="000000"/>
              </w:rPr>
              <w:t>Tipo de recurso</w:t>
            </w:r>
          </w:p>
        </w:tc>
        <w:tc>
          <w:tcPr>
            <w:tcW w:w="11115" w:type="dxa"/>
            <w:shd w:val="clear" w:color="auto" w:fill="C6D9F1"/>
          </w:tcPr>
          <w:p w14:paraId="3F3A9E7E" w14:textId="77777777" w:rsidR="001A578C" w:rsidRPr="00805A62" w:rsidRDefault="00000000" w:rsidP="007A47B9">
            <w:pPr>
              <w:spacing w:line="360" w:lineRule="auto"/>
              <w:jc w:val="center"/>
              <w:rPr>
                <w:color w:val="000000"/>
              </w:rPr>
              <w:pPrChange w:id="782" w:author="USER" w:date="2022-11-23T19:33:00Z">
                <w:pPr>
                  <w:jc w:val="center"/>
                </w:pPr>
              </w:pPrChange>
            </w:pPr>
            <w:r w:rsidRPr="00805A62">
              <w:rPr>
                <w:color w:val="000000"/>
              </w:rPr>
              <w:t>Síntesis</w:t>
            </w:r>
          </w:p>
        </w:tc>
      </w:tr>
      <w:tr w:rsidR="001A578C" w:rsidRPr="00805A62" w14:paraId="0B806B4D" w14:textId="77777777">
        <w:tc>
          <w:tcPr>
            <w:tcW w:w="13447" w:type="dxa"/>
            <w:gridSpan w:val="2"/>
          </w:tcPr>
          <w:p w14:paraId="774D6A65" w14:textId="77777777" w:rsidR="001A578C" w:rsidRPr="00805A62" w:rsidRDefault="00000000" w:rsidP="007A47B9">
            <w:pPr>
              <w:spacing w:line="360" w:lineRule="auto"/>
              <w:rPr>
                <w:color w:val="000000"/>
              </w:rPr>
              <w:pPrChange w:id="783" w:author="USER" w:date="2022-11-23T19:33:00Z">
                <w:pPr/>
              </w:pPrChange>
            </w:pPr>
            <w:r w:rsidRPr="00805A62">
              <w:rPr>
                <w:color w:val="000000"/>
              </w:rPr>
              <w:t>Mantenimiento y ensamble de equipos electrónicos</w:t>
            </w:r>
          </w:p>
          <w:p w14:paraId="6FF7ABA2" w14:textId="77777777" w:rsidR="001A578C" w:rsidRPr="00805A62" w:rsidRDefault="00000000" w:rsidP="007A47B9">
            <w:pPr>
              <w:spacing w:line="360" w:lineRule="auto"/>
              <w:rPr>
                <w:color w:val="000000"/>
              </w:rPr>
              <w:pPrChange w:id="784" w:author="USER" w:date="2022-11-23T19:33:00Z">
                <w:pPr/>
              </w:pPrChange>
            </w:pPr>
            <w:r w:rsidRPr="00805A62">
              <w:rPr>
                <w:color w:val="000000"/>
              </w:rPr>
              <w:lastRenderedPageBreak/>
              <w:br/>
              <w:t>Síntesis: Diseño, ensamble y documentación de tarjetas electrónicas.</w:t>
            </w:r>
          </w:p>
        </w:tc>
      </w:tr>
      <w:tr w:rsidR="001A578C" w:rsidRPr="00805A62" w14:paraId="193E762A" w14:textId="77777777">
        <w:tc>
          <w:tcPr>
            <w:tcW w:w="2332" w:type="dxa"/>
            <w:shd w:val="clear" w:color="auto" w:fill="C6D9F1"/>
          </w:tcPr>
          <w:p w14:paraId="58A12FC7" w14:textId="77777777" w:rsidR="001A578C" w:rsidRPr="00805A62" w:rsidRDefault="00000000" w:rsidP="007A47B9">
            <w:pPr>
              <w:spacing w:line="360" w:lineRule="auto"/>
              <w:rPr>
                <w:b/>
                <w:color w:val="000000"/>
              </w:rPr>
              <w:pPrChange w:id="785" w:author="USER" w:date="2022-11-23T19:33:00Z">
                <w:pPr/>
              </w:pPrChange>
            </w:pPr>
            <w:r w:rsidRPr="00805A62">
              <w:rPr>
                <w:b/>
                <w:color w:val="000000"/>
              </w:rPr>
              <w:lastRenderedPageBreak/>
              <w:t>Introducción</w:t>
            </w:r>
          </w:p>
          <w:p w14:paraId="3AB2D815" w14:textId="77777777" w:rsidR="001A578C" w:rsidRPr="00805A62" w:rsidRDefault="001A578C" w:rsidP="007A47B9">
            <w:pPr>
              <w:spacing w:line="360" w:lineRule="auto"/>
              <w:rPr>
                <w:color w:val="BFBFBF"/>
              </w:rPr>
              <w:pPrChange w:id="786" w:author="USER" w:date="2022-11-23T19:33:00Z">
                <w:pPr/>
              </w:pPrChange>
            </w:pPr>
          </w:p>
        </w:tc>
        <w:tc>
          <w:tcPr>
            <w:tcW w:w="11115" w:type="dxa"/>
          </w:tcPr>
          <w:p w14:paraId="7A1881F4" w14:textId="5A8A3EC6" w:rsidR="001A578C" w:rsidRPr="00805A62" w:rsidRDefault="00000000" w:rsidP="007A47B9">
            <w:pPr>
              <w:spacing w:line="360" w:lineRule="auto"/>
              <w:rPr>
                <w:color w:val="000000"/>
              </w:rPr>
              <w:pPrChange w:id="787" w:author="USER" w:date="2022-11-23T19:33:00Z">
                <w:pPr/>
              </w:pPrChange>
            </w:pPr>
            <w:r w:rsidRPr="00805A62">
              <w:rPr>
                <w:color w:val="000000"/>
              </w:rPr>
              <w:t>El siguiente diagrama le permitirá reconocer los saberes desarrollados en este componente formativo.</w:t>
            </w:r>
          </w:p>
        </w:tc>
      </w:tr>
      <w:tr w:rsidR="001A578C" w:rsidRPr="00805A62" w14:paraId="02248B63" w14:textId="77777777">
        <w:tc>
          <w:tcPr>
            <w:tcW w:w="13447" w:type="dxa"/>
            <w:gridSpan w:val="2"/>
          </w:tcPr>
          <w:p w14:paraId="0C47DAF0" w14:textId="049715E3" w:rsidR="001A578C" w:rsidRPr="00805A62" w:rsidRDefault="00000000" w:rsidP="007A47B9">
            <w:pPr>
              <w:spacing w:line="360" w:lineRule="auto"/>
              <w:rPr>
                <w:b/>
                <w:color w:val="000000"/>
              </w:rPr>
              <w:pPrChange w:id="788" w:author="USER" w:date="2022-11-23T19:33:00Z">
                <w:pPr/>
              </w:pPrChange>
            </w:pPr>
            <w:r w:rsidRPr="00805A62">
              <w:rPr>
                <w:b/>
                <w:color w:val="000000"/>
              </w:rPr>
              <w:t>Figura 6</w:t>
            </w:r>
          </w:p>
          <w:p w14:paraId="3BA6ED13" w14:textId="77777777" w:rsidR="001A578C" w:rsidRPr="00805A62" w:rsidRDefault="00000000" w:rsidP="007A47B9">
            <w:pPr>
              <w:spacing w:line="360" w:lineRule="auto"/>
              <w:rPr>
                <w:i/>
                <w:color w:val="000000"/>
              </w:rPr>
              <w:pPrChange w:id="789" w:author="USER" w:date="2022-11-23T19:33:00Z">
                <w:pPr/>
              </w:pPrChange>
            </w:pPr>
            <w:r w:rsidRPr="00805A62">
              <w:rPr>
                <w:i/>
                <w:color w:val="000000"/>
              </w:rPr>
              <w:t>Tarjetas electrónicas</w:t>
            </w:r>
          </w:p>
          <w:p w14:paraId="0DE1BB1C" w14:textId="77777777" w:rsidR="001A578C" w:rsidRPr="00805A62" w:rsidRDefault="001A578C" w:rsidP="007A47B9">
            <w:pPr>
              <w:spacing w:line="360" w:lineRule="auto"/>
              <w:rPr>
                <w:color w:val="BFBFBF"/>
              </w:rPr>
              <w:pPrChange w:id="790" w:author="USER" w:date="2022-11-23T19:33:00Z">
                <w:pPr/>
              </w:pPrChange>
            </w:pPr>
          </w:p>
          <w:p w14:paraId="27D3E668" w14:textId="73748AAE" w:rsidR="001A578C" w:rsidRPr="00805A62" w:rsidRDefault="007A47B9" w:rsidP="007A47B9">
            <w:pPr>
              <w:tabs>
                <w:tab w:val="center" w:pos="6608"/>
                <w:tab w:val="left" w:pos="11355"/>
              </w:tabs>
              <w:spacing w:line="360" w:lineRule="auto"/>
              <w:rPr>
                <w:color w:val="000000"/>
              </w:rPr>
              <w:pPrChange w:id="791" w:author="USER" w:date="2022-11-23T19:33:00Z">
                <w:pPr>
                  <w:jc w:val="center"/>
                </w:pPr>
              </w:pPrChange>
            </w:pPr>
            <w:ins w:id="792" w:author="USER" w:date="2022-11-23T19:31:00Z">
              <w:r>
                <w:rPr>
                  <w:color w:val="000000"/>
                </w:rPr>
                <w:tab/>
              </w:r>
            </w:ins>
            <w:r w:rsidR="00000000" w:rsidRPr="00805A62">
              <w:rPr>
                <w:noProof/>
                <w:color w:val="000000"/>
              </w:rPr>
              <w:drawing>
                <wp:inline distT="0" distB="0" distL="114300" distR="114300" wp14:anchorId="5E63AA1F" wp14:editId="30824094">
                  <wp:extent cx="4572000" cy="3162300"/>
                  <wp:effectExtent l="0" t="0" r="0" b="0"/>
                  <wp:docPr id="2137554810" name="image34.png"/>
                  <wp:cNvGraphicFramePr/>
                  <a:graphic xmlns:a="http://schemas.openxmlformats.org/drawingml/2006/main">
                    <a:graphicData uri="http://schemas.openxmlformats.org/drawingml/2006/picture">
                      <pic:pic xmlns:pic="http://schemas.openxmlformats.org/drawingml/2006/picture">
                        <pic:nvPicPr>
                          <pic:cNvPr id="2137554810" name="image34.png"/>
                          <pic:cNvPicPr preferRelativeResize="0"/>
                        </pic:nvPicPr>
                        <pic:blipFill>
                          <a:blip r:embed="rId80"/>
                          <a:srcRect/>
                          <a:stretch>
                            <a:fillRect/>
                          </a:stretch>
                        </pic:blipFill>
                        <pic:spPr>
                          <a:xfrm>
                            <a:off x="0" y="0"/>
                            <a:ext cx="4572000" cy="3162300"/>
                          </a:xfrm>
                          <a:prstGeom prst="rect">
                            <a:avLst/>
                          </a:prstGeom>
                        </pic:spPr>
                      </pic:pic>
                    </a:graphicData>
                  </a:graphic>
                </wp:inline>
              </w:drawing>
            </w:r>
            <w:ins w:id="793" w:author="USER" w:date="2022-11-23T19:31:00Z">
              <w:r>
                <w:rPr>
                  <w:color w:val="000000"/>
                </w:rPr>
                <w:tab/>
              </w:r>
            </w:ins>
          </w:p>
          <w:p w14:paraId="797B16BF" w14:textId="1AEFA9D3" w:rsidR="001A578C" w:rsidRPr="00805A62" w:rsidRDefault="00000000" w:rsidP="007A47B9">
            <w:pPr>
              <w:spacing w:line="360" w:lineRule="auto"/>
              <w:jc w:val="center"/>
              <w:rPr>
                <w:color w:val="000000"/>
              </w:rPr>
              <w:pPrChange w:id="794" w:author="USER" w:date="2022-11-23T19:33:00Z">
                <w:pPr>
                  <w:jc w:val="center"/>
                </w:pPr>
              </w:pPrChange>
            </w:pPr>
            <w:r w:rsidRPr="00805A62">
              <w:rPr>
                <w:color w:val="000000"/>
              </w:rPr>
              <w:lastRenderedPageBreak/>
              <w:t>Imagen:839317_i48</w:t>
            </w:r>
          </w:p>
        </w:tc>
      </w:tr>
    </w:tbl>
    <w:p w14:paraId="4F03FAF4" w14:textId="77777777" w:rsidR="001A578C" w:rsidRPr="00805A62" w:rsidRDefault="001A578C" w:rsidP="007A47B9">
      <w:pPr>
        <w:spacing w:line="360" w:lineRule="auto"/>
        <w:rPr>
          <w:color w:val="000000"/>
        </w:rPr>
        <w:pPrChange w:id="795" w:author="USER" w:date="2022-11-23T19:33:00Z">
          <w:pPr/>
        </w:pPrChange>
      </w:pPr>
    </w:p>
    <w:p w14:paraId="66BF4000" w14:textId="77777777" w:rsidR="001A578C" w:rsidRPr="00805A62" w:rsidRDefault="001A578C" w:rsidP="007A47B9">
      <w:pPr>
        <w:spacing w:line="360" w:lineRule="auto"/>
        <w:rPr>
          <w:color w:val="000000"/>
        </w:rPr>
        <w:pPrChange w:id="796" w:author="USER" w:date="2022-11-23T19:33:00Z">
          <w:pPr/>
        </w:pPrChange>
      </w:pPr>
    </w:p>
    <w:p w14:paraId="52073D48" w14:textId="7752C057" w:rsidR="001A578C" w:rsidRPr="00805A62" w:rsidRDefault="00000000" w:rsidP="007A47B9">
      <w:pPr>
        <w:spacing w:after="120" w:line="360" w:lineRule="auto"/>
        <w:rPr>
          <w:b/>
          <w:color w:val="000000"/>
        </w:rPr>
        <w:pPrChange w:id="797" w:author="USER" w:date="2022-11-23T19:33:00Z">
          <w:pPr>
            <w:spacing w:after="120" w:line="240" w:lineRule="auto"/>
          </w:pPr>
        </w:pPrChange>
      </w:pPr>
      <w:r w:rsidRPr="00805A62">
        <w:rPr>
          <w:b/>
          <w:color w:val="000000"/>
        </w:rPr>
        <w:t xml:space="preserve">Actividad didáctica </w:t>
      </w:r>
    </w:p>
    <w:tbl>
      <w:tblPr>
        <w:tblStyle w:val="Style15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94"/>
        <w:gridCol w:w="6937"/>
        <w:gridCol w:w="4681"/>
      </w:tblGrid>
      <w:tr w:rsidR="001A578C" w:rsidRPr="00805A62" w14:paraId="74B5E4DB" w14:textId="77777777">
        <w:trPr>
          <w:trHeight w:val="460"/>
        </w:trPr>
        <w:tc>
          <w:tcPr>
            <w:tcW w:w="1794" w:type="dxa"/>
            <w:shd w:val="clear" w:color="auto" w:fill="C9DAF8"/>
            <w:tcMar>
              <w:top w:w="100" w:type="dxa"/>
              <w:left w:w="100" w:type="dxa"/>
              <w:bottom w:w="100" w:type="dxa"/>
              <w:right w:w="100" w:type="dxa"/>
            </w:tcMar>
          </w:tcPr>
          <w:p w14:paraId="7AC6C19A" w14:textId="77777777" w:rsidR="001A578C" w:rsidRPr="00805A62" w:rsidRDefault="00000000" w:rsidP="007A47B9">
            <w:pPr>
              <w:widowControl w:val="0"/>
              <w:spacing w:line="360" w:lineRule="auto"/>
              <w:jc w:val="center"/>
              <w:rPr>
                <w:b/>
                <w:color w:val="000000"/>
              </w:rPr>
              <w:pPrChange w:id="798" w:author="USER" w:date="2022-11-23T19:33:00Z">
                <w:pPr>
                  <w:widowControl w:val="0"/>
                  <w:spacing w:line="240" w:lineRule="auto"/>
                  <w:jc w:val="center"/>
                </w:pPr>
              </w:pPrChange>
            </w:pPr>
            <w:r w:rsidRPr="00805A62">
              <w:rPr>
                <w:b/>
                <w:color w:val="000000"/>
              </w:rPr>
              <w:t>Tipo de recurso</w:t>
            </w:r>
          </w:p>
        </w:tc>
        <w:tc>
          <w:tcPr>
            <w:tcW w:w="11618" w:type="dxa"/>
            <w:gridSpan w:val="2"/>
            <w:shd w:val="clear" w:color="auto" w:fill="C9DAF8"/>
            <w:tcMar>
              <w:top w:w="100" w:type="dxa"/>
              <w:left w:w="100" w:type="dxa"/>
              <w:bottom w:w="100" w:type="dxa"/>
              <w:right w:w="100" w:type="dxa"/>
            </w:tcMar>
          </w:tcPr>
          <w:p w14:paraId="35FE37F8" w14:textId="77777777" w:rsidR="001A578C" w:rsidRPr="00805A62" w:rsidRDefault="00000000" w:rsidP="007A47B9">
            <w:pPr>
              <w:pStyle w:val="Ttulo"/>
              <w:widowControl w:val="0"/>
              <w:spacing w:line="360" w:lineRule="auto"/>
              <w:jc w:val="center"/>
              <w:rPr>
                <w:sz w:val="22"/>
                <w:szCs w:val="22"/>
              </w:rPr>
              <w:pPrChange w:id="799" w:author="USER" w:date="2022-11-23T19:33:00Z">
                <w:pPr>
                  <w:pStyle w:val="Ttulo"/>
                  <w:widowControl w:val="0"/>
                  <w:spacing w:line="240" w:lineRule="auto"/>
                  <w:jc w:val="center"/>
                </w:pPr>
              </w:pPrChange>
            </w:pPr>
            <w:r w:rsidRPr="00805A62">
              <w:rPr>
                <w:sz w:val="22"/>
                <w:szCs w:val="22"/>
              </w:rPr>
              <w:t>Actividad didáctica. Opción múltiple</w:t>
            </w:r>
          </w:p>
        </w:tc>
      </w:tr>
      <w:tr w:rsidR="001A578C" w:rsidRPr="00805A62" w14:paraId="23CFF572" w14:textId="77777777">
        <w:trPr>
          <w:trHeight w:val="420"/>
        </w:trPr>
        <w:tc>
          <w:tcPr>
            <w:tcW w:w="8731" w:type="dxa"/>
            <w:gridSpan w:val="2"/>
            <w:shd w:val="clear" w:color="auto" w:fill="auto"/>
            <w:tcMar>
              <w:top w:w="100" w:type="dxa"/>
              <w:left w:w="100" w:type="dxa"/>
              <w:bottom w:w="100" w:type="dxa"/>
              <w:right w:w="100" w:type="dxa"/>
            </w:tcMar>
          </w:tcPr>
          <w:p w14:paraId="01199581" w14:textId="7950C53E" w:rsidR="001A578C" w:rsidRPr="00805A62" w:rsidRDefault="00000000" w:rsidP="007A47B9">
            <w:pPr>
              <w:widowControl w:val="0"/>
              <w:spacing w:line="360" w:lineRule="auto"/>
              <w:rPr>
                <w:color w:val="000000"/>
              </w:rPr>
              <w:pPrChange w:id="800" w:author="USER" w:date="2022-11-23T19:33:00Z">
                <w:pPr>
                  <w:widowControl w:val="0"/>
                  <w:spacing w:line="240" w:lineRule="auto"/>
                </w:pPr>
              </w:pPrChange>
            </w:pPr>
            <w:r w:rsidRPr="00805A62">
              <w:rPr>
                <w:color w:val="000000"/>
              </w:rPr>
              <w:t>La actividad didáctica que presentamos a continuación pone a prueba los conocimientos adquiridos con este componente formativo. Seleccione la opción correcta para cada pregunta. Es importante leer detenidamente cada enunciado.</w:t>
            </w:r>
          </w:p>
        </w:tc>
        <w:tc>
          <w:tcPr>
            <w:tcW w:w="4681" w:type="dxa"/>
            <w:shd w:val="clear" w:color="auto" w:fill="auto"/>
            <w:tcMar>
              <w:top w:w="100" w:type="dxa"/>
              <w:left w:w="100" w:type="dxa"/>
              <w:bottom w:w="100" w:type="dxa"/>
              <w:right w:w="100" w:type="dxa"/>
            </w:tcMar>
          </w:tcPr>
          <w:p w14:paraId="4D8937BA" w14:textId="77777777" w:rsidR="001A578C" w:rsidRPr="00805A62" w:rsidRDefault="00000000" w:rsidP="007A47B9">
            <w:pPr>
              <w:widowControl w:val="0"/>
              <w:spacing w:line="360" w:lineRule="auto"/>
              <w:rPr>
                <w:color w:val="000000"/>
              </w:rPr>
              <w:pPrChange w:id="801" w:author="USER" w:date="2022-11-23T19:33:00Z">
                <w:pPr>
                  <w:widowControl w:val="0"/>
                  <w:spacing w:line="240" w:lineRule="auto"/>
                </w:pPr>
              </w:pPrChange>
            </w:pPr>
            <w:sdt>
              <w:sdtPr>
                <w:tag w:val="goog_rdk_60"/>
                <w:id w:val="1515955870"/>
              </w:sdtPr>
              <w:sdtContent>
                <w:commentRangeStart w:id="802"/>
              </w:sdtContent>
            </w:sdt>
            <w:r w:rsidRPr="00805A62">
              <w:rPr>
                <w:noProof/>
                <w:color w:val="000000"/>
              </w:rPr>
              <w:drawing>
                <wp:inline distT="0" distB="0" distL="114300" distR="114300" wp14:anchorId="0FF43507" wp14:editId="26A2F70E">
                  <wp:extent cx="2847975" cy="1990725"/>
                  <wp:effectExtent l="0" t="0" r="0" b="0"/>
                  <wp:docPr id="2137554811" name="image32.png"/>
                  <wp:cNvGraphicFramePr/>
                  <a:graphic xmlns:a="http://schemas.openxmlformats.org/drawingml/2006/main">
                    <a:graphicData uri="http://schemas.openxmlformats.org/drawingml/2006/picture">
                      <pic:pic xmlns:pic="http://schemas.openxmlformats.org/drawingml/2006/picture">
                        <pic:nvPicPr>
                          <pic:cNvPr id="2137554811" name="image32.png"/>
                          <pic:cNvPicPr preferRelativeResize="0"/>
                        </pic:nvPicPr>
                        <pic:blipFill>
                          <a:blip r:embed="rId81"/>
                          <a:srcRect/>
                          <a:stretch>
                            <a:fillRect/>
                          </a:stretch>
                        </pic:blipFill>
                        <pic:spPr>
                          <a:xfrm>
                            <a:off x="0" y="0"/>
                            <a:ext cx="2847975" cy="1990725"/>
                          </a:xfrm>
                          <a:prstGeom prst="rect">
                            <a:avLst/>
                          </a:prstGeom>
                        </pic:spPr>
                      </pic:pic>
                    </a:graphicData>
                  </a:graphic>
                </wp:inline>
              </w:drawing>
            </w:r>
            <w:commentRangeEnd w:id="802"/>
            <w:r w:rsidRPr="00805A62">
              <w:commentReference w:id="802"/>
            </w:r>
          </w:p>
          <w:p w14:paraId="39C3B3A8" w14:textId="77777777" w:rsidR="001A578C" w:rsidRPr="00805A62" w:rsidRDefault="00000000" w:rsidP="007A47B9">
            <w:pPr>
              <w:widowControl w:val="0"/>
              <w:spacing w:line="360" w:lineRule="auto"/>
              <w:rPr>
                <w:color w:val="666666"/>
              </w:rPr>
              <w:pPrChange w:id="803" w:author="USER" w:date="2022-11-23T19:33:00Z">
                <w:pPr>
                  <w:widowControl w:val="0"/>
                  <w:spacing w:line="240" w:lineRule="auto"/>
                </w:pPr>
              </w:pPrChange>
            </w:pPr>
            <w:r w:rsidRPr="00805A62">
              <w:rPr>
                <w:b/>
                <w:color w:val="000000"/>
              </w:rPr>
              <w:t xml:space="preserve">Imagen 1: </w:t>
            </w:r>
            <w:r w:rsidRPr="00805A62">
              <w:rPr>
                <w:color w:val="000000"/>
              </w:rPr>
              <w:t>839317_i49</w:t>
            </w:r>
          </w:p>
        </w:tc>
      </w:tr>
      <w:tr w:rsidR="001A578C" w:rsidRPr="00805A62" w14:paraId="662430DF" w14:textId="77777777">
        <w:trPr>
          <w:trHeight w:val="420"/>
        </w:trPr>
        <w:tc>
          <w:tcPr>
            <w:tcW w:w="8731" w:type="dxa"/>
            <w:gridSpan w:val="2"/>
            <w:shd w:val="clear" w:color="auto" w:fill="auto"/>
            <w:tcMar>
              <w:top w:w="100" w:type="dxa"/>
              <w:left w:w="100" w:type="dxa"/>
              <w:bottom w:w="100" w:type="dxa"/>
              <w:right w:w="100" w:type="dxa"/>
            </w:tcMar>
          </w:tcPr>
          <w:p w14:paraId="7C07DFD7" w14:textId="28195D8C" w:rsidR="001A578C" w:rsidRPr="00805A62" w:rsidRDefault="00000000" w:rsidP="007A47B9">
            <w:pPr>
              <w:widowControl w:val="0"/>
              <w:spacing w:line="360" w:lineRule="auto"/>
              <w:rPr>
                <w:color w:val="000000"/>
              </w:rPr>
              <w:pPrChange w:id="804" w:author="USER" w:date="2022-11-23T19:33:00Z">
                <w:pPr>
                  <w:widowControl w:val="0"/>
                  <w:spacing w:line="240" w:lineRule="auto"/>
                </w:pPr>
              </w:pPrChange>
            </w:pPr>
            <w:r w:rsidRPr="00805A62">
              <w:rPr>
                <w:color w:val="000000"/>
              </w:rPr>
              <w:t xml:space="preserve">Las tarjetas de circuito impreso son placas o superficies donde se ensamblan y conectan los diversos componentes electrónicos por medio de pistas de cobre y se </w:t>
            </w:r>
            <w:r w:rsidRPr="00805A62">
              <w:rPr>
                <w:color w:val="000000"/>
              </w:rPr>
              <w:lastRenderedPageBreak/>
              <w:t>denominan:</w:t>
            </w:r>
          </w:p>
        </w:tc>
        <w:tc>
          <w:tcPr>
            <w:tcW w:w="4681" w:type="dxa"/>
            <w:shd w:val="clear" w:color="auto" w:fill="auto"/>
            <w:tcMar>
              <w:top w:w="100" w:type="dxa"/>
              <w:left w:w="100" w:type="dxa"/>
              <w:bottom w:w="100" w:type="dxa"/>
              <w:right w:w="100" w:type="dxa"/>
            </w:tcMar>
          </w:tcPr>
          <w:p w14:paraId="55233B9B" w14:textId="77777777" w:rsidR="001A578C" w:rsidRPr="00805A62" w:rsidRDefault="00000000" w:rsidP="007A47B9">
            <w:pPr>
              <w:widowControl w:val="0"/>
              <w:spacing w:line="360" w:lineRule="auto"/>
              <w:rPr>
                <w:color w:val="000000"/>
              </w:rPr>
              <w:pPrChange w:id="805" w:author="USER" w:date="2022-11-23T19:33:00Z">
                <w:pPr>
                  <w:widowControl w:val="0"/>
                  <w:spacing w:line="240" w:lineRule="auto"/>
                </w:pPr>
              </w:pPrChange>
            </w:pPr>
            <w:sdt>
              <w:sdtPr>
                <w:tag w:val="goog_rdk_61"/>
                <w:id w:val="577259730"/>
              </w:sdtPr>
              <w:sdtContent>
                <w:commentRangeStart w:id="806"/>
              </w:sdtContent>
            </w:sdt>
            <w:r w:rsidRPr="00805A62">
              <w:rPr>
                <w:noProof/>
                <w:color w:val="000000"/>
              </w:rPr>
              <w:lastRenderedPageBreak/>
              <w:drawing>
                <wp:inline distT="0" distB="0" distL="114300" distR="114300" wp14:anchorId="54EC9FB0" wp14:editId="14B70758">
                  <wp:extent cx="2847975" cy="1990725"/>
                  <wp:effectExtent l="0" t="0" r="0" b="0"/>
                  <wp:docPr id="2137554812" name="image38.png"/>
                  <wp:cNvGraphicFramePr/>
                  <a:graphic xmlns:a="http://schemas.openxmlformats.org/drawingml/2006/main">
                    <a:graphicData uri="http://schemas.openxmlformats.org/drawingml/2006/picture">
                      <pic:pic xmlns:pic="http://schemas.openxmlformats.org/drawingml/2006/picture">
                        <pic:nvPicPr>
                          <pic:cNvPr id="2137554812" name="image38.png"/>
                          <pic:cNvPicPr preferRelativeResize="0"/>
                        </pic:nvPicPr>
                        <pic:blipFill>
                          <a:blip r:embed="rId82"/>
                          <a:srcRect/>
                          <a:stretch>
                            <a:fillRect/>
                          </a:stretch>
                        </pic:blipFill>
                        <pic:spPr>
                          <a:xfrm>
                            <a:off x="0" y="0"/>
                            <a:ext cx="2847975" cy="1990725"/>
                          </a:xfrm>
                          <a:prstGeom prst="rect">
                            <a:avLst/>
                          </a:prstGeom>
                        </pic:spPr>
                      </pic:pic>
                    </a:graphicData>
                  </a:graphic>
                </wp:inline>
              </w:drawing>
            </w:r>
            <w:commentRangeEnd w:id="806"/>
            <w:r w:rsidRPr="00805A62">
              <w:commentReference w:id="806"/>
            </w:r>
          </w:p>
          <w:p w14:paraId="3554F856" w14:textId="77777777" w:rsidR="001A578C" w:rsidRPr="00805A62" w:rsidRDefault="001A578C" w:rsidP="007A47B9">
            <w:pPr>
              <w:widowControl w:val="0"/>
              <w:spacing w:line="360" w:lineRule="auto"/>
              <w:rPr>
                <w:color w:val="000000"/>
              </w:rPr>
              <w:pPrChange w:id="807" w:author="USER" w:date="2022-11-23T19:33:00Z">
                <w:pPr>
                  <w:widowControl w:val="0"/>
                  <w:spacing w:line="240" w:lineRule="auto"/>
                </w:pPr>
              </w:pPrChange>
            </w:pPr>
          </w:p>
          <w:p w14:paraId="17C7C6D9" w14:textId="77777777" w:rsidR="001A578C" w:rsidRPr="00805A62" w:rsidRDefault="00000000" w:rsidP="007A47B9">
            <w:pPr>
              <w:widowControl w:val="0"/>
              <w:spacing w:line="360" w:lineRule="auto"/>
              <w:rPr>
                <w:color w:val="000000"/>
              </w:rPr>
              <w:pPrChange w:id="808" w:author="USER" w:date="2022-11-23T19:33:00Z">
                <w:pPr>
                  <w:widowControl w:val="0"/>
                  <w:spacing w:line="240" w:lineRule="auto"/>
                </w:pPr>
              </w:pPrChange>
            </w:pPr>
            <w:r w:rsidRPr="00805A62">
              <w:rPr>
                <w:b/>
                <w:color w:val="000000"/>
              </w:rPr>
              <w:t xml:space="preserve">imagen 2: </w:t>
            </w:r>
            <w:r w:rsidRPr="00805A62">
              <w:rPr>
                <w:color w:val="000000"/>
              </w:rPr>
              <w:t>839317_i50</w:t>
            </w:r>
          </w:p>
        </w:tc>
      </w:tr>
      <w:tr w:rsidR="001A578C" w:rsidRPr="00805A62" w14:paraId="2AF4DFBC" w14:textId="77777777">
        <w:trPr>
          <w:trHeight w:val="420"/>
        </w:trPr>
        <w:tc>
          <w:tcPr>
            <w:tcW w:w="8731" w:type="dxa"/>
            <w:gridSpan w:val="2"/>
            <w:shd w:val="clear" w:color="auto" w:fill="auto"/>
            <w:tcMar>
              <w:top w:w="100" w:type="dxa"/>
              <w:left w:w="100" w:type="dxa"/>
              <w:bottom w:w="100" w:type="dxa"/>
              <w:right w:w="100" w:type="dxa"/>
            </w:tcMar>
          </w:tcPr>
          <w:p w14:paraId="1573C424" w14:textId="77777777" w:rsidR="001A578C" w:rsidRPr="00805A62" w:rsidRDefault="00000000" w:rsidP="007A47B9">
            <w:pPr>
              <w:widowControl w:val="0"/>
              <w:spacing w:line="360" w:lineRule="auto"/>
              <w:rPr>
                <w:color w:val="000000"/>
              </w:rPr>
              <w:pPrChange w:id="809" w:author="USER" w:date="2022-11-23T19:33:00Z">
                <w:pPr>
                  <w:widowControl w:val="0"/>
                  <w:spacing w:line="240" w:lineRule="auto"/>
                </w:pPr>
              </w:pPrChange>
            </w:pPr>
            <w:r w:rsidRPr="00805A62">
              <w:rPr>
                <w:color w:val="000000"/>
              </w:rPr>
              <w:lastRenderedPageBreak/>
              <w:t>CAD (</w:t>
            </w:r>
            <w:proofErr w:type="spellStart"/>
            <w:r w:rsidRPr="00805A62">
              <w:rPr>
                <w:color w:val="000000"/>
              </w:rPr>
              <w:t>Computer</w:t>
            </w:r>
            <w:proofErr w:type="spellEnd"/>
            <w:r w:rsidRPr="00805A62">
              <w:rPr>
                <w:color w:val="000000"/>
              </w:rPr>
              <w:t xml:space="preserve"> </w:t>
            </w:r>
            <w:proofErr w:type="spellStart"/>
            <w:r w:rsidRPr="00805A62">
              <w:rPr>
                <w:color w:val="000000"/>
              </w:rPr>
              <w:t>Aided</w:t>
            </w:r>
            <w:proofErr w:type="spellEnd"/>
            <w:r w:rsidRPr="00805A62">
              <w:rPr>
                <w:color w:val="000000"/>
              </w:rPr>
              <w:t xml:space="preserve"> </w:t>
            </w:r>
            <w:proofErr w:type="spellStart"/>
            <w:r w:rsidRPr="00805A62">
              <w:rPr>
                <w:color w:val="000000"/>
              </w:rPr>
              <w:t>Design</w:t>
            </w:r>
            <w:proofErr w:type="spellEnd"/>
            <w:r w:rsidRPr="00805A62">
              <w:rPr>
                <w:color w:val="000000"/>
              </w:rPr>
              <w:t>)</w:t>
            </w:r>
          </w:p>
        </w:tc>
        <w:tc>
          <w:tcPr>
            <w:tcW w:w="4681" w:type="dxa"/>
            <w:shd w:val="clear" w:color="auto" w:fill="auto"/>
            <w:tcMar>
              <w:top w:w="100" w:type="dxa"/>
              <w:left w:w="100" w:type="dxa"/>
              <w:bottom w:w="100" w:type="dxa"/>
              <w:right w:w="100" w:type="dxa"/>
            </w:tcMar>
          </w:tcPr>
          <w:p w14:paraId="1538467D" w14:textId="77777777" w:rsidR="001A578C" w:rsidRPr="00805A62" w:rsidRDefault="00000000" w:rsidP="007A47B9">
            <w:pPr>
              <w:widowControl w:val="0"/>
              <w:spacing w:line="360" w:lineRule="auto"/>
              <w:rPr>
                <w:color w:val="000000"/>
                <w:lang w:val="en-US"/>
              </w:rPr>
              <w:pPrChange w:id="810" w:author="USER" w:date="2022-11-23T19:33:00Z">
                <w:pPr>
                  <w:widowControl w:val="0"/>
                  <w:spacing w:line="240" w:lineRule="auto"/>
                </w:pPr>
              </w:pPrChange>
            </w:pPr>
            <w:r w:rsidRPr="00805A62">
              <w:rPr>
                <w:color w:val="000000"/>
                <w:lang w:val="en-US"/>
              </w:rPr>
              <w:t>ISO (International Organization for Standardization)</w:t>
            </w:r>
          </w:p>
        </w:tc>
      </w:tr>
      <w:tr w:rsidR="001A578C" w:rsidRPr="00805A62" w14:paraId="29F3CBBE" w14:textId="77777777">
        <w:trPr>
          <w:trHeight w:val="420"/>
        </w:trPr>
        <w:tc>
          <w:tcPr>
            <w:tcW w:w="8731" w:type="dxa"/>
            <w:gridSpan w:val="2"/>
            <w:shd w:val="clear" w:color="auto" w:fill="auto"/>
            <w:tcMar>
              <w:top w:w="100" w:type="dxa"/>
              <w:left w:w="100" w:type="dxa"/>
              <w:bottom w:w="100" w:type="dxa"/>
              <w:right w:w="100" w:type="dxa"/>
            </w:tcMar>
          </w:tcPr>
          <w:p w14:paraId="0F37FD3A" w14:textId="77777777" w:rsidR="001A578C" w:rsidRPr="00805A62" w:rsidRDefault="00000000" w:rsidP="007A47B9">
            <w:pPr>
              <w:widowControl w:val="0"/>
              <w:spacing w:line="360" w:lineRule="auto"/>
              <w:rPr>
                <w:color w:val="000000"/>
              </w:rPr>
              <w:pPrChange w:id="811" w:author="USER" w:date="2022-11-23T19:33:00Z">
                <w:pPr>
                  <w:widowControl w:val="0"/>
                  <w:spacing w:line="240" w:lineRule="auto"/>
                </w:pPr>
              </w:pPrChange>
            </w:pPr>
            <w:r w:rsidRPr="00805A62">
              <w:rPr>
                <w:color w:val="000000"/>
              </w:rPr>
              <w:t>CAM (</w:t>
            </w:r>
            <w:proofErr w:type="spellStart"/>
            <w:r w:rsidRPr="00805A62">
              <w:rPr>
                <w:color w:val="000000"/>
              </w:rPr>
              <w:t>Computer</w:t>
            </w:r>
            <w:proofErr w:type="spellEnd"/>
            <w:r w:rsidRPr="00805A62">
              <w:rPr>
                <w:color w:val="000000"/>
              </w:rPr>
              <w:t xml:space="preserve"> </w:t>
            </w:r>
            <w:proofErr w:type="spellStart"/>
            <w:r w:rsidRPr="00805A62">
              <w:rPr>
                <w:color w:val="000000"/>
              </w:rPr>
              <w:t>Aided</w:t>
            </w:r>
            <w:proofErr w:type="spellEnd"/>
            <w:r w:rsidRPr="00805A62">
              <w:rPr>
                <w:color w:val="000000"/>
              </w:rPr>
              <w:t xml:space="preserve"> </w:t>
            </w:r>
            <w:proofErr w:type="spellStart"/>
            <w:r w:rsidRPr="00805A62">
              <w:rPr>
                <w:color w:val="000000"/>
              </w:rPr>
              <w:t>Manufacturing</w:t>
            </w:r>
            <w:proofErr w:type="spellEnd"/>
            <w:r w:rsidRPr="00805A62">
              <w:rPr>
                <w:color w:val="000000"/>
              </w:rPr>
              <w:t>)</w:t>
            </w:r>
          </w:p>
        </w:tc>
        <w:tc>
          <w:tcPr>
            <w:tcW w:w="4681" w:type="dxa"/>
            <w:shd w:val="clear" w:color="auto" w:fill="auto"/>
            <w:tcMar>
              <w:top w:w="100" w:type="dxa"/>
              <w:left w:w="100" w:type="dxa"/>
              <w:bottom w:w="100" w:type="dxa"/>
              <w:right w:w="100" w:type="dxa"/>
            </w:tcMar>
          </w:tcPr>
          <w:p w14:paraId="71FA49F2" w14:textId="77777777" w:rsidR="001A578C" w:rsidRPr="00805A62" w:rsidRDefault="00000000" w:rsidP="007A47B9">
            <w:pPr>
              <w:widowControl w:val="0"/>
              <w:spacing w:line="360" w:lineRule="auto"/>
              <w:rPr>
                <w:color w:val="FF0000"/>
                <w:lang w:val="en-US"/>
              </w:rPr>
              <w:pPrChange w:id="812" w:author="USER" w:date="2022-11-23T19:33:00Z">
                <w:pPr>
                  <w:widowControl w:val="0"/>
                  <w:spacing w:line="240" w:lineRule="auto"/>
                </w:pPr>
              </w:pPrChange>
            </w:pPr>
            <w:r w:rsidRPr="00805A62">
              <w:rPr>
                <w:color w:val="FF0000"/>
                <w:lang w:val="en-US"/>
              </w:rPr>
              <w:t>PCB (Printed Circuit Board). (</w:t>
            </w:r>
            <w:proofErr w:type="spellStart"/>
            <w:r w:rsidRPr="00805A62">
              <w:rPr>
                <w:color w:val="FF0000"/>
                <w:lang w:val="en-US"/>
              </w:rPr>
              <w:t>correcta</w:t>
            </w:r>
            <w:proofErr w:type="spellEnd"/>
            <w:r w:rsidRPr="00805A62">
              <w:rPr>
                <w:color w:val="FF0000"/>
                <w:lang w:val="en-US"/>
              </w:rPr>
              <w:t>)</w:t>
            </w:r>
          </w:p>
        </w:tc>
      </w:tr>
      <w:tr w:rsidR="001A578C" w:rsidRPr="00805A62" w14:paraId="0F89414A" w14:textId="77777777">
        <w:trPr>
          <w:trHeight w:val="420"/>
        </w:trPr>
        <w:tc>
          <w:tcPr>
            <w:tcW w:w="13412" w:type="dxa"/>
            <w:gridSpan w:val="3"/>
            <w:shd w:val="clear" w:color="auto" w:fill="auto"/>
            <w:tcMar>
              <w:top w:w="100" w:type="dxa"/>
              <w:left w:w="100" w:type="dxa"/>
              <w:bottom w:w="100" w:type="dxa"/>
              <w:right w:w="100" w:type="dxa"/>
            </w:tcMar>
          </w:tcPr>
          <w:p w14:paraId="08DBF133" w14:textId="77777777" w:rsidR="001A578C" w:rsidRPr="00805A62" w:rsidRDefault="00000000" w:rsidP="007A47B9">
            <w:pPr>
              <w:spacing w:line="360" w:lineRule="auto"/>
              <w:rPr>
                <w:b/>
                <w:color w:val="FF0000"/>
              </w:rPr>
              <w:pPrChange w:id="813" w:author="USER" w:date="2022-11-23T19:33:00Z">
                <w:pPr/>
              </w:pPrChange>
            </w:pPr>
            <w:r w:rsidRPr="00805A62">
              <w:rPr>
                <w:b/>
                <w:color w:val="FF0000"/>
              </w:rPr>
              <w:t xml:space="preserve">Retroalimentación. </w:t>
            </w:r>
          </w:p>
          <w:p w14:paraId="78C0D557" w14:textId="77777777" w:rsidR="001A578C" w:rsidRPr="00805A62" w:rsidRDefault="00000000" w:rsidP="007A47B9">
            <w:pPr>
              <w:spacing w:line="360" w:lineRule="auto"/>
              <w:rPr>
                <w:b/>
                <w:color w:val="FF0000"/>
              </w:rPr>
              <w:pPrChange w:id="814" w:author="USER" w:date="2022-11-23T19:33:00Z">
                <w:pPr/>
              </w:pPrChange>
            </w:pPr>
            <w:r w:rsidRPr="00805A62">
              <w:rPr>
                <w:b/>
                <w:color w:val="FF0000"/>
              </w:rPr>
              <w:t>Respuesta correcta</w:t>
            </w:r>
          </w:p>
          <w:p w14:paraId="18C56411" w14:textId="77777777" w:rsidR="001A578C" w:rsidRPr="00805A62" w:rsidRDefault="00000000" w:rsidP="007A47B9">
            <w:pPr>
              <w:spacing w:line="360" w:lineRule="auto"/>
              <w:pPrChange w:id="815" w:author="USER" w:date="2022-11-23T19:33:00Z">
                <w:pPr/>
              </w:pPrChange>
            </w:pPr>
            <w:r w:rsidRPr="00805A62">
              <w:rPr>
                <w:b/>
                <w:color w:val="000000"/>
              </w:rPr>
              <w:t>¡Muy bien!</w:t>
            </w:r>
            <w:r w:rsidRPr="00805A62">
              <w:rPr>
                <w:color w:val="000000"/>
              </w:rPr>
              <w:t xml:space="preserve"> Ha seleccionado la respuesta es correcta.</w:t>
            </w:r>
          </w:p>
          <w:p w14:paraId="679CA495" w14:textId="77777777" w:rsidR="001A578C" w:rsidRPr="00805A62" w:rsidRDefault="00000000" w:rsidP="007A47B9">
            <w:pPr>
              <w:spacing w:line="360" w:lineRule="auto"/>
              <w:rPr>
                <w:b/>
                <w:color w:val="FF0000"/>
              </w:rPr>
              <w:pPrChange w:id="816" w:author="USER" w:date="2022-11-23T19:33:00Z">
                <w:pPr/>
              </w:pPrChange>
            </w:pPr>
            <w:r w:rsidRPr="00805A62">
              <w:rPr>
                <w:b/>
                <w:color w:val="FF0000"/>
              </w:rPr>
              <w:t>Respuesta incorrecta</w:t>
            </w:r>
          </w:p>
          <w:p w14:paraId="7F62E21C" w14:textId="119D5AB7" w:rsidR="001A578C" w:rsidRPr="00805A62" w:rsidRDefault="00000000" w:rsidP="007A47B9">
            <w:pPr>
              <w:spacing w:line="360" w:lineRule="auto"/>
              <w:pPrChange w:id="817" w:author="USER" w:date="2022-11-23T19:33:00Z">
                <w:pPr/>
              </w:pPrChange>
            </w:pPr>
            <w:r w:rsidRPr="00805A62">
              <w:rPr>
                <w:b/>
                <w:color w:val="000000"/>
              </w:rPr>
              <w:lastRenderedPageBreak/>
              <w:t>¡Vuelva a intentarlo, No se desanime!</w:t>
            </w:r>
            <w:r w:rsidRPr="00805A62">
              <w:rPr>
                <w:color w:val="000000"/>
              </w:rPr>
              <w:t xml:space="preserve"> Puede volver a revisar los temas vistos en este componente formativo e intentar resolver nuevamente las actividades propuestas. Ánimo, es posible lograr los objetivos propuestos.</w:t>
            </w:r>
          </w:p>
        </w:tc>
      </w:tr>
      <w:tr w:rsidR="001A578C" w:rsidRPr="00805A62" w14:paraId="08505E90" w14:textId="77777777">
        <w:trPr>
          <w:trHeight w:val="420"/>
        </w:trPr>
        <w:tc>
          <w:tcPr>
            <w:tcW w:w="8731" w:type="dxa"/>
            <w:gridSpan w:val="2"/>
            <w:shd w:val="clear" w:color="auto" w:fill="auto"/>
            <w:tcMar>
              <w:top w:w="100" w:type="dxa"/>
              <w:left w:w="100" w:type="dxa"/>
              <w:bottom w:w="100" w:type="dxa"/>
              <w:right w:w="100" w:type="dxa"/>
            </w:tcMar>
          </w:tcPr>
          <w:p w14:paraId="1F9A63C4" w14:textId="77777777" w:rsidR="001A578C" w:rsidRPr="00805A62" w:rsidRDefault="00000000" w:rsidP="007A47B9">
            <w:pPr>
              <w:widowControl w:val="0"/>
              <w:spacing w:line="360" w:lineRule="auto"/>
              <w:rPr>
                <w:color w:val="000000"/>
              </w:rPr>
              <w:pPrChange w:id="818" w:author="USER" w:date="2022-11-23T19:33:00Z">
                <w:pPr>
                  <w:widowControl w:val="0"/>
                  <w:spacing w:line="240" w:lineRule="auto"/>
                </w:pPr>
              </w:pPrChange>
            </w:pPr>
            <w:r w:rsidRPr="00805A62">
              <w:rPr>
                <w:color w:val="000000"/>
              </w:rPr>
              <w:lastRenderedPageBreak/>
              <w:t>La herramienta manual con la cual se realiza la soldadura se llama:</w:t>
            </w:r>
          </w:p>
        </w:tc>
        <w:tc>
          <w:tcPr>
            <w:tcW w:w="4681" w:type="dxa"/>
            <w:shd w:val="clear" w:color="auto" w:fill="auto"/>
            <w:tcMar>
              <w:top w:w="100" w:type="dxa"/>
              <w:left w:w="100" w:type="dxa"/>
              <w:bottom w:w="100" w:type="dxa"/>
              <w:right w:w="100" w:type="dxa"/>
            </w:tcMar>
          </w:tcPr>
          <w:p w14:paraId="00F20C4E" w14:textId="77777777" w:rsidR="001A578C" w:rsidRPr="00805A62" w:rsidRDefault="00000000" w:rsidP="007A47B9">
            <w:pPr>
              <w:widowControl w:val="0"/>
              <w:spacing w:line="360" w:lineRule="auto"/>
              <w:rPr>
                <w:color w:val="000000"/>
              </w:rPr>
              <w:pPrChange w:id="819" w:author="USER" w:date="2022-11-23T19:33:00Z">
                <w:pPr>
                  <w:widowControl w:val="0"/>
                  <w:spacing w:line="240" w:lineRule="auto"/>
                </w:pPr>
              </w:pPrChange>
            </w:pPr>
            <w:sdt>
              <w:sdtPr>
                <w:tag w:val="goog_rdk_62"/>
                <w:id w:val="-2030943554"/>
              </w:sdtPr>
              <w:sdtContent>
                <w:commentRangeStart w:id="820"/>
              </w:sdtContent>
            </w:sdt>
            <w:r w:rsidRPr="00805A62">
              <w:rPr>
                <w:noProof/>
                <w:color w:val="000000"/>
              </w:rPr>
              <w:drawing>
                <wp:inline distT="0" distB="0" distL="114300" distR="114300" wp14:anchorId="4CA17DBB" wp14:editId="6A6142B3">
                  <wp:extent cx="2847975" cy="1990725"/>
                  <wp:effectExtent l="0" t="0" r="0" b="0"/>
                  <wp:docPr id="2137554802" name="image23.png"/>
                  <wp:cNvGraphicFramePr/>
                  <a:graphic xmlns:a="http://schemas.openxmlformats.org/drawingml/2006/main">
                    <a:graphicData uri="http://schemas.openxmlformats.org/drawingml/2006/picture">
                      <pic:pic xmlns:pic="http://schemas.openxmlformats.org/drawingml/2006/picture">
                        <pic:nvPicPr>
                          <pic:cNvPr id="2137554802" name="image23.png"/>
                          <pic:cNvPicPr preferRelativeResize="0"/>
                        </pic:nvPicPr>
                        <pic:blipFill>
                          <a:blip r:embed="rId83"/>
                          <a:srcRect/>
                          <a:stretch>
                            <a:fillRect/>
                          </a:stretch>
                        </pic:blipFill>
                        <pic:spPr>
                          <a:xfrm>
                            <a:off x="0" y="0"/>
                            <a:ext cx="2847975" cy="1990725"/>
                          </a:xfrm>
                          <a:prstGeom prst="rect">
                            <a:avLst/>
                          </a:prstGeom>
                        </pic:spPr>
                      </pic:pic>
                    </a:graphicData>
                  </a:graphic>
                </wp:inline>
              </w:drawing>
            </w:r>
            <w:commentRangeEnd w:id="820"/>
            <w:r w:rsidRPr="00805A62">
              <w:commentReference w:id="820"/>
            </w:r>
          </w:p>
          <w:p w14:paraId="777616AA" w14:textId="77777777" w:rsidR="001A578C" w:rsidRPr="00805A62" w:rsidRDefault="00000000" w:rsidP="007A47B9">
            <w:pPr>
              <w:widowControl w:val="0"/>
              <w:spacing w:line="360" w:lineRule="auto"/>
              <w:rPr>
                <w:color w:val="000000"/>
              </w:rPr>
              <w:pPrChange w:id="821" w:author="USER" w:date="2022-11-23T19:33:00Z">
                <w:pPr>
                  <w:widowControl w:val="0"/>
                  <w:spacing w:line="240" w:lineRule="auto"/>
                </w:pPr>
              </w:pPrChange>
            </w:pPr>
            <w:r w:rsidRPr="00805A62">
              <w:rPr>
                <w:b/>
                <w:color w:val="000000"/>
              </w:rPr>
              <w:t xml:space="preserve">Imagen 3: </w:t>
            </w:r>
            <w:r w:rsidRPr="00805A62">
              <w:rPr>
                <w:color w:val="000000"/>
              </w:rPr>
              <w:t>839317_i51</w:t>
            </w:r>
          </w:p>
        </w:tc>
      </w:tr>
      <w:tr w:rsidR="001A578C" w:rsidRPr="00805A62" w14:paraId="672B8EAA" w14:textId="77777777">
        <w:trPr>
          <w:trHeight w:val="420"/>
        </w:trPr>
        <w:tc>
          <w:tcPr>
            <w:tcW w:w="8731" w:type="dxa"/>
            <w:gridSpan w:val="2"/>
            <w:shd w:val="clear" w:color="auto" w:fill="auto"/>
            <w:tcMar>
              <w:top w:w="100" w:type="dxa"/>
              <w:left w:w="100" w:type="dxa"/>
              <w:bottom w:w="100" w:type="dxa"/>
              <w:right w:w="100" w:type="dxa"/>
            </w:tcMar>
          </w:tcPr>
          <w:p w14:paraId="0E4875E2" w14:textId="77777777" w:rsidR="001A578C" w:rsidRPr="00805A62" w:rsidRDefault="00000000" w:rsidP="007A47B9">
            <w:pPr>
              <w:widowControl w:val="0"/>
              <w:spacing w:line="360" w:lineRule="auto"/>
              <w:rPr>
                <w:color w:val="000000"/>
              </w:rPr>
              <w:pPrChange w:id="822" w:author="USER" w:date="2022-11-23T19:33:00Z">
                <w:pPr>
                  <w:widowControl w:val="0"/>
                  <w:spacing w:line="240" w:lineRule="auto"/>
                </w:pPr>
              </w:pPrChange>
            </w:pPr>
            <w:r w:rsidRPr="00805A62">
              <w:rPr>
                <w:color w:val="000000"/>
              </w:rPr>
              <w:t>Flautín</w:t>
            </w:r>
          </w:p>
        </w:tc>
        <w:tc>
          <w:tcPr>
            <w:tcW w:w="4681" w:type="dxa"/>
            <w:shd w:val="clear" w:color="auto" w:fill="auto"/>
            <w:tcMar>
              <w:top w:w="100" w:type="dxa"/>
              <w:left w:w="100" w:type="dxa"/>
              <w:bottom w:w="100" w:type="dxa"/>
              <w:right w:w="100" w:type="dxa"/>
            </w:tcMar>
          </w:tcPr>
          <w:p w14:paraId="0CDF2217" w14:textId="77777777" w:rsidR="001A578C" w:rsidRPr="00805A62" w:rsidRDefault="00000000" w:rsidP="007A47B9">
            <w:pPr>
              <w:widowControl w:val="0"/>
              <w:spacing w:line="360" w:lineRule="auto"/>
              <w:rPr>
                <w:color w:val="000000"/>
              </w:rPr>
              <w:pPrChange w:id="823" w:author="USER" w:date="2022-11-23T19:33:00Z">
                <w:pPr>
                  <w:widowControl w:val="0"/>
                  <w:spacing w:line="240" w:lineRule="auto"/>
                </w:pPr>
              </w:pPrChange>
            </w:pPr>
            <w:r w:rsidRPr="00805A62">
              <w:rPr>
                <w:color w:val="000000"/>
              </w:rPr>
              <w:t>Pinza</w:t>
            </w:r>
          </w:p>
        </w:tc>
      </w:tr>
      <w:tr w:rsidR="001A578C" w:rsidRPr="00805A62" w14:paraId="3B7A2AE9" w14:textId="77777777">
        <w:trPr>
          <w:trHeight w:val="420"/>
        </w:trPr>
        <w:tc>
          <w:tcPr>
            <w:tcW w:w="8731" w:type="dxa"/>
            <w:gridSpan w:val="2"/>
            <w:shd w:val="clear" w:color="auto" w:fill="auto"/>
            <w:tcMar>
              <w:top w:w="100" w:type="dxa"/>
              <w:left w:w="100" w:type="dxa"/>
              <w:bottom w:w="100" w:type="dxa"/>
              <w:right w:w="100" w:type="dxa"/>
            </w:tcMar>
          </w:tcPr>
          <w:p w14:paraId="0D0D0673" w14:textId="77777777" w:rsidR="001A578C" w:rsidRPr="00805A62" w:rsidRDefault="00000000" w:rsidP="007A47B9">
            <w:pPr>
              <w:widowControl w:val="0"/>
              <w:spacing w:line="360" w:lineRule="auto"/>
              <w:rPr>
                <w:color w:val="000000"/>
              </w:rPr>
              <w:pPrChange w:id="824" w:author="USER" w:date="2022-11-23T19:33:00Z">
                <w:pPr>
                  <w:widowControl w:val="0"/>
                  <w:spacing w:line="240" w:lineRule="auto"/>
                </w:pPr>
              </w:pPrChange>
            </w:pPr>
            <w:r w:rsidRPr="00805A62">
              <w:rPr>
                <w:color w:val="000000"/>
              </w:rPr>
              <w:t>Destornillador</w:t>
            </w:r>
          </w:p>
        </w:tc>
        <w:tc>
          <w:tcPr>
            <w:tcW w:w="4681" w:type="dxa"/>
            <w:shd w:val="clear" w:color="auto" w:fill="auto"/>
            <w:tcMar>
              <w:top w:w="100" w:type="dxa"/>
              <w:left w:w="100" w:type="dxa"/>
              <w:bottom w:w="100" w:type="dxa"/>
              <w:right w:w="100" w:type="dxa"/>
            </w:tcMar>
          </w:tcPr>
          <w:p w14:paraId="47BD1277" w14:textId="77777777" w:rsidR="001A578C" w:rsidRPr="00805A62" w:rsidRDefault="00000000" w:rsidP="007A47B9">
            <w:pPr>
              <w:widowControl w:val="0"/>
              <w:spacing w:line="360" w:lineRule="auto"/>
              <w:rPr>
                <w:color w:val="FF0000"/>
              </w:rPr>
              <w:pPrChange w:id="825" w:author="USER" w:date="2022-11-23T19:33:00Z">
                <w:pPr>
                  <w:widowControl w:val="0"/>
                  <w:spacing w:line="240" w:lineRule="auto"/>
                </w:pPr>
              </w:pPrChange>
            </w:pPr>
            <w:r w:rsidRPr="00805A62">
              <w:rPr>
                <w:color w:val="FF0000"/>
              </w:rPr>
              <w:t>Cautín (correcta)</w:t>
            </w:r>
          </w:p>
        </w:tc>
      </w:tr>
      <w:tr w:rsidR="001A578C" w:rsidRPr="00805A62" w14:paraId="692F1D8D" w14:textId="77777777">
        <w:trPr>
          <w:trHeight w:val="420"/>
        </w:trPr>
        <w:tc>
          <w:tcPr>
            <w:tcW w:w="13412" w:type="dxa"/>
            <w:gridSpan w:val="3"/>
            <w:shd w:val="clear" w:color="auto" w:fill="auto"/>
            <w:tcMar>
              <w:top w:w="100" w:type="dxa"/>
              <w:left w:w="100" w:type="dxa"/>
              <w:bottom w:w="100" w:type="dxa"/>
              <w:right w:w="100" w:type="dxa"/>
            </w:tcMar>
          </w:tcPr>
          <w:p w14:paraId="58CCF1A7" w14:textId="77777777" w:rsidR="001A578C" w:rsidRPr="00805A62" w:rsidRDefault="00000000" w:rsidP="007A47B9">
            <w:pPr>
              <w:spacing w:line="360" w:lineRule="auto"/>
              <w:rPr>
                <w:b/>
                <w:color w:val="FF0000"/>
              </w:rPr>
              <w:pPrChange w:id="826" w:author="USER" w:date="2022-11-23T19:33:00Z">
                <w:pPr/>
              </w:pPrChange>
            </w:pPr>
            <w:r w:rsidRPr="00805A62">
              <w:rPr>
                <w:b/>
                <w:color w:val="FF0000"/>
              </w:rPr>
              <w:t xml:space="preserve">Retroalimentación. </w:t>
            </w:r>
          </w:p>
          <w:p w14:paraId="495F78AC" w14:textId="77777777" w:rsidR="001A578C" w:rsidRPr="00805A62" w:rsidRDefault="00000000" w:rsidP="007A47B9">
            <w:pPr>
              <w:spacing w:line="360" w:lineRule="auto"/>
              <w:rPr>
                <w:b/>
                <w:color w:val="FF0000"/>
              </w:rPr>
              <w:pPrChange w:id="827" w:author="USER" w:date="2022-11-23T19:33:00Z">
                <w:pPr/>
              </w:pPrChange>
            </w:pPr>
            <w:r w:rsidRPr="00805A62">
              <w:rPr>
                <w:b/>
                <w:color w:val="FF0000"/>
              </w:rPr>
              <w:t>Respuesta correcta</w:t>
            </w:r>
          </w:p>
          <w:p w14:paraId="6EA532A0" w14:textId="77777777" w:rsidR="001A578C" w:rsidRPr="00805A62" w:rsidRDefault="00000000" w:rsidP="007A47B9">
            <w:pPr>
              <w:spacing w:line="360" w:lineRule="auto"/>
              <w:pPrChange w:id="828" w:author="USER" w:date="2022-11-23T19:33:00Z">
                <w:pPr/>
              </w:pPrChange>
            </w:pPr>
            <w:r w:rsidRPr="00805A62">
              <w:rPr>
                <w:color w:val="000000"/>
              </w:rPr>
              <w:t>Acertó con la respuesta. ¡Felicitaciones!, Excelente proceso.</w:t>
            </w:r>
          </w:p>
          <w:p w14:paraId="529423A7" w14:textId="77777777" w:rsidR="001A578C" w:rsidRPr="00805A62" w:rsidRDefault="00000000" w:rsidP="007A47B9">
            <w:pPr>
              <w:spacing w:line="360" w:lineRule="auto"/>
              <w:rPr>
                <w:b/>
                <w:color w:val="FF0000"/>
              </w:rPr>
              <w:pPrChange w:id="829" w:author="USER" w:date="2022-11-23T19:33:00Z">
                <w:pPr>
                  <w:spacing w:line="240" w:lineRule="auto"/>
                </w:pPr>
              </w:pPrChange>
            </w:pPr>
            <w:r w:rsidRPr="00805A62">
              <w:rPr>
                <w:b/>
                <w:color w:val="FF0000"/>
              </w:rPr>
              <w:lastRenderedPageBreak/>
              <w:t>Respuesta incorrecta</w:t>
            </w:r>
          </w:p>
          <w:p w14:paraId="18289D81" w14:textId="060F1495" w:rsidR="001A578C" w:rsidRPr="00805A62" w:rsidRDefault="00000000" w:rsidP="007A47B9">
            <w:pPr>
              <w:spacing w:line="360" w:lineRule="auto"/>
              <w:rPr>
                <w:color w:val="000000"/>
              </w:rPr>
              <w:pPrChange w:id="830" w:author="USER" w:date="2022-11-23T19:33:00Z">
                <w:pPr>
                  <w:spacing w:line="240" w:lineRule="auto"/>
                </w:pPr>
              </w:pPrChange>
            </w:pPr>
            <w:r w:rsidRPr="00805A62">
              <w:rPr>
                <w:b/>
                <w:color w:val="000000"/>
              </w:rPr>
              <w:t>¡Vuelva a intentarlo, No se desanime!!</w:t>
            </w:r>
            <w:r w:rsidRPr="00805A62">
              <w:rPr>
                <w:color w:val="000000"/>
              </w:rPr>
              <w:t xml:space="preserve"> Puede volver a revisar los temas vistos en este componente formativo e intentar resolver nuevamente las actividades propuestas. Ánimo, es posible lograr los objetivos propuestos.</w:t>
            </w:r>
          </w:p>
        </w:tc>
      </w:tr>
      <w:tr w:rsidR="001A578C" w:rsidRPr="00805A62" w14:paraId="47E9804C" w14:textId="77777777">
        <w:trPr>
          <w:trHeight w:val="420"/>
        </w:trPr>
        <w:tc>
          <w:tcPr>
            <w:tcW w:w="8731" w:type="dxa"/>
            <w:gridSpan w:val="2"/>
            <w:shd w:val="clear" w:color="auto" w:fill="auto"/>
            <w:tcMar>
              <w:top w:w="100" w:type="dxa"/>
              <w:left w:w="100" w:type="dxa"/>
              <w:bottom w:w="100" w:type="dxa"/>
              <w:right w:w="100" w:type="dxa"/>
            </w:tcMar>
          </w:tcPr>
          <w:p w14:paraId="4F8D9332" w14:textId="0B9546BD" w:rsidR="001A578C" w:rsidRPr="00805A62" w:rsidRDefault="00000000" w:rsidP="007A47B9">
            <w:pPr>
              <w:widowControl w:val="0"/>
              <w:spacing w:line="360" w:lineRule="auto"/>
              <w:rPr>
                <w:color w:val="000000"/>
              </w:rPr>
              <w:pPrChange w:id="831" w:author="USER" w:date="2022-11-23T19:33:00Z">
                <w:pPr>
                  <w:widowControl w:val="0"/>
                  <w:spacing w:line="240" w:lineRule="auto"/>
                </w:pPr>
              </w:pPrChange>
            </w:pPr>
            <w:r w:rsidRPr="00805A62">
              <w:rPr>
                <w:color w:val="000000"/>
              </w:rPr>
              <w:lastRenderedPageBreak/>
              <w:t>La norma genérica para el diseño de circuitos impresos es:</w:t>
            </w:r>
          </w:p>
        </w:tc>
        <w:tc>
          <w:tcPr>
            <w:tcW w:w="4681" w:type="dxa"/>
            <w:shd w:val="clear" w:color="auto" w:fill="auto"/>
            <w:tcMar>
              <w:top w:w="100" w:type="dxa"/>
              <w:left w:w="100" w:type="dxa"/>
              <w:bottom w:w="100" w:type="dxa"/>
              <w:right w:w="100" w:type="dxa"/>
            </w:tcMar>
          </w:tcPr>
          <w:p w14:paraId="0554D15D" w14:textId="77777777" w:rsidR="001A578C" w:rsidRPr="00805A62" w:rsidRDefault="00000000" w:rsidP="007A47B9">
            <w:pPr>
              <w:widowControl w:val="0"/>
              <w:spacing w:line="360" w:lineRule="auto"/>
              <w:rPr>
                <w:color w:val="000000"/>
              </w:rPr>
              <w:pPrChange w:id="832" w:author="USER" w:date="2022-11-23T19:33:00Z">
                <w:pPr>
                  <w:widowControl w:val="0"/>
                  <w:spacing w:line="240" w:lineRule="auto"/>
                </w:pPr>
              </w:pPrChange>
            </w:pPr>
            <w:sdt>
              <w:sdtPr>
                <w:tag w:val="goog_rdk_63"/>
                <w:id w:val="567533147"/>
              </w:sdtPr>
              <w:sdtContent>
                <w:commentRangeStart w:id="833"/>
              </w:sdtContent>
            </w:sdt>
            <w:r w:rsidRPr="00805A62">
              <w:rPr>
                <w:noProof/>
                <w:color w:val="000000"/>
              </w:rPr>
              <w:drawing>
                <wp:inline distT="0" distB="0" distL="114300" distR="114300" wp14:anchorId="3048D014" wp14:editId="74635D30">
                  <wp:extent cx="2847975" cy="1990725"/>
                  <wp:effectExtent l="0" t="0" r="0" b="0"/>
                  <wp:docPr id="2137554803" name="image27.png"/>
                  <wp:cNvGraphicFramePr/>
                  <a:graphic xmlns:a="http://schemas.openxmlformats.org/drawingml/2006/main">
                    <a:graphicData uri="http://schemas.openxmlformats.org/drawingml/2006/picture">
                      <pic:pic xmlns:pic="http://schemas.openxmlformats.org/drawingml/2006/picture">
                        <pic:nvPicPr>
                          <pic:cNvPr id="2137554803" name="image27.png"/>
                          <pic:cNvPicPr preferRelativeResize="0"/>
                        </pic:nvPicPr>
                        <pic:blipFill>
                          <a:blip r:embed="rId84"/>
                          <a:srcRect/>
                          <a:stretch>
                            <a:fillRect/>
                          </a:stretch>
                        </pic:blipFill>
                        <pic:spPr>
                          <a:xfrm>
                            <a:off x="0" y="0"/>
                            <a:ext cx="2847975" cy="1990725"/>
                          </a:xfrm>
                          <a:prstGeom prst="rect">
                            <a:avLst/>
                          </a:prstGeom>
                        </pic:spPr>
                      </pic:pic>
                    </a:graphicData>
                  </a:graphic>
                </wp:inline>
              </w:drawing>
            </w:r>
            <w:commentRangeEnd w:id="833"/>
            <w:r w:rsidRPr="00805A62">
              <w:commentReference w:id="833"/>
            </w:r>
          </w:p>
          <w:p w14:paraId="268498E0" w14:textId="77777777" w:rsidR="001A578C" w:rsidRPr="00805A62" w:rsidRDefault="00000000" w:rsidP="007A47B9">
            <w:pPr>
              <w:widowControl w:val="0"/>
              <w:spacing w:line="360" w:lineRule="auto"/>
              <w:rPr>
                <w:color w:val="000000"/>
              </w:rPr>
              <w:pPrChange w:id="834" w:author="USER" w:date="2022-11-23T19:33:00Z">
                <w:pPr>
                  <w:widowControl w:val="0"/>
                  <w:spacing w:line="240" w:lineRule="auto"/>
                </w:pPr>
              </w:pPrChange>
            </w:pPr>
            <w:r w:rsidRPr="00805A62">
              <w:rPr>
                <w:b/>
                <w:color w:val="000000"/>
              </w:rPr>
              <w:t xml:space="preserve">Imagen 4: </w:t>
            </w:r>
            <w:r w:rsidRPr="00805A62">
              <w:rPr>
                <w:color w:val="000000"/>
              </w:rPr>
              <w:t>839317_i52</w:t>
            </w:r>
          </w:p>
        </w:tc>
      </w:tr>
      <w:tr w:rsidR="001A578C" w:rsidRPr="00805A62" w14:paraId="5EAB652F" w14:textId="77777777">
        <w:trPr>
          <w:trHeight w:val="420"/>
        </w:trPr>
        <w:tc>
          <w:tcPr>
            <w:tcW w:w="8731" w:type="dxa"/>
            <w:gridSpan w:val="2"/>
            <w:shd w:val="clear" w:color="auto" w:fill="auto"/>
            <w:tcMar>
              <w:top w:w="100" w:type="dxa"/>
              <w:left w:w="100" w:type="dxa"/>
              <w:bottom w:w="100" w:type="dxa"/>
              <w:right w:w="100" w:type="dxa"/>
            </w:tcMar>
          </w:tcPr>
          <w:p w14:paraId="63EBC2EB" w14:textId="77777777" w:rsidR="001A578C" w:rsidRPr="00805A62" w:rsidRDefault="00000000" w:rsidP="007A47B9">
            <w:pPr>
              <w:widowControl w:val="0"/>
              <w:spacing w:line="360" w:lineRule="auto"/>
              <w:rPr>
                <w:color w:val="000000"/>
              </w:rPr>
              <w:pPrChange w:id="835" w:author="USER" w:date="2022-11-23T19:33:00Z">
                <w:pPr>
                  <w:widowControl w:val="0"/>
                  <w:spacing w:line="240" w:lineRule="auto"/>
                </w:pPr>
              </w:pPrChange>
            </w:pPr>
            <w:r w:rsidRPr="00805A62">
              <w:rPr>
                <w:color w:val="000000"/>
              </w:rPr>
              <w:t>2221A</w:t>
            </w:r>
          </w:p>
        </w:tc>
        <w:tc>
          <w:tcPr>
            <w:tcW w:w="4681" w:type="dxa"/>
            <w:shd w:val="clear" w:color="auto" w:fill="auto"/>
            <w:tcMar>
              <w:top w:w="100" w:type="dxa"/>
              <w:left w:w="100" w:type="dxa"/>
              <w:bottom w:w="100" w:type="dxa"/>
              <w:right w:w="100" w:type="dxa"/>
            </w:tcMar>
          </w:tcPr>
          <w:p w14:paraId="66A18D02" w14:textId="77777777" w:rsidR="001A578C" w:rsidRPr="00805A62" w:rsidRDefault="00000000" w:rsidP="007A47B9">
            <w:pPr>
              <w:widowControl w:val="0"/>
              <w:spacing w:line="360" w:lineRule="auto"/>
              <w:rPr>
                <w:color w:val="000000"/>
              </w:rPr>
              <w:pPrChange w:id="836" w:author="USER" w:date="2022-11-23T19:33:00Z">
                <w:pPr>
                  <w:widowControl w:val="0"/>
                  <w:spacing w:line="240" w:lineRule="auto"/>
                </w:pPr>
              </w:pPrChange>
            </w:pPr>
            <w:r w:rsidRPr="00805A62">
              <w:rPr>
                <w:color w:val="000000"/>
              </w:rPr>
              <w:t>2223D</w:t>
            </w:r>
          </w:p>
        </w:tc>
      </w:tr>
      <w:tr w:rsidR="001A578C" w:rsidRPr="00805A62" w14:paraId="1A0DE0A4" w14:textId="77777777">
        <w:trPr>
          <w:trHeight w:val="420"/>
        </w:trPr>
        <w:tc>
          <w:tcPr>
            <w:tcW w:w="8731" w:type="dxa"/>
            <w:gridSpan w:val="2"/>
            <w:shd w:val="clear" w:color="auto" w:fill="auto"/>
            <w:tcMar>
              <w:top w:w="100" w:type="dxa"/>
              <w:left w:w="100" w:type="dxa"/>
              <w:bottom w:w="100" w:type="dxa"/>
              <w:right w:w="100" w:type="dxa"/>
            </w:tcMar>
          </w:tcPr>
          <w:p w14:paraId="7055A5A5" w14:textId="77777777" w:rsidR="001A578C" w:rsidRPr="00805A62" w:rsidRDefault="00000000" w:rsidP="007A47B9">
            <w:pPr>
              <w:widowControl w:val="0"/>
              <w:spacing w:line="360" w:lineRule="auto"/>
              <w:rPr>
                <w:color w:val="000000"/>
              </w:rPr>
              <w:pPrChange w:id="837" w:author="USER" w:date="2022-11-23T19:33:00Z">
                <w:pPr>
                  <w:widowControl w:val="0"/>
                  <w:spacing w:line="240" w:lineRule="auto"/>
                </w:pPr>
              </w:pPrChange>
            </w:pPr>
            <w:r w:rsidRPr="00805A62">
              <w:rPr>
                <w:color w:val="000000"/>
              </w:rPr>
              <w:t>2224</w:t>
            </w:r>
          </w:p>
        </w:tc>
        <w:tc>
          <w:tcPr>
            <w:tcW w:w="4681" w:type="dxa"/>
            <w:shd w:val="clear" w:color="auto" w:fill="auto"/>
            <w:tcMar>
              <w:top w:w="100" w:type="dxa"/>
              <w:left w:w="100" w:type="dxa"/>
              <w:bottom w:w="100" w:type="dxa"/>
              <w:right w:w="100" w:type="dxa"/>
            </w:tcMar>
          </w:tcPr>
          <w:p w14:paraId="20C0A886" w14:textId="77777777" w:rsidR="001A578C" w:rsidRPr="00805A62" w:rsidRDefault="00000000" w:rsidP="007A47B9">
            <w:pPr>
              <w:widowControl w:val="0"/>
              <w:spacing w:line="360" w:lineRule="auto"/>
              <w:rPr>
                <w:color w:val="FF0000"/>
              </w:rPr>
              <w:pPrChange w:id="838" w:author="USER" w:date="2022-11-23T19:33:00Z">
                <w:pPr>
                  <w:widowControl w:val="0"/>
                  <w:spacing w:line="240" w:lineRule="auto"/>
                </w:pPr>
              </w:pPrChange>
            </w:pPr>
            <w:r w:rsidRPr="00805A62">
              <w:rPr>
                <w:color w:val="FF0000"/>
              </w:rPr>
              <w:t>2222B (correcta)</w:t>
            </w:r>
          </w:p>
        </w:tc>
      </w:tr>
      <w:tr w:rsidR="001A578C" w:rsidRPr="00805A62" w14:paraId="3AE9FE48" w14:textId="77777777">
        <w:trPr>
          <w:trHeight w:val="420"/>
        </w:trPr>
        <w:tc>
          <w:tcPr>
            <w:tcW w:w="13412" w:type="dxa"/>
            <w:gridSpan w:val="3"/>
            <w:shd w:val="clear" w:color="auto" w:fill="auto"/>
            <w:tcMar>
              <w:top w:w="100" w:type="dxa"/>
              <w:left w:w="100" w:type="dxa"/>
              <w:bottom w:w="100" w:type="dxa"/>
              <w:right w:w="100" w:type="dxa"/>
            </w:tcMar>
          </w:tcPr>
          <w:p w14:paraId="216FC3C1" w14:textId="77777777" w:rsidR="001A578C" w:rsidRPr="00805A62" w:rsidRDefault="00000000" w:rsidP="007A47B9">
            <w:pPr>
              <w:spacing w:line="360" w:lineRule="auto"/>
              <w:rPr>
                <w:b/>
                <w:color w:val="FF0000"/>
              </w:rPr>
              <w:pPrChange w:id="839" w:author="USER" w:date="2022-11-23T19:33:00Z">
                <w:pPr/>
              </w:pPrChange>
            </w:pPr>
            <w:r w:rsidRPr="00805A62">
              <w:rPr>
                <w:b/>
                <w:color w:val="FF0000"/>
              </w:rPr>
              <w:t xml:space="preserve">Retroalimentación. </w:t>
            </w:r>
          </w:p>
          <w:p w14:paraId="57B5843A" w14:textId="77777777" w:rsidR="001A578C" w:rsidRPr="00805A62" w:rsidRDefault="00000000" w:rsidP="007A47B9">
            <w:pPr>
              <w:spacing w:line="360" w:lineRule="auto"/>
              <w:rPr>
                <w:b/>
                <w:color w:val="FF0000"/>
              </w:rPr>
              <w:pPrChange w:id="840" w:author="USER" w:date="2022-11-23T19:33:00Z">
                <w:pPr/>
              </w:pPrChange>
            </w:pPr>
            <w:r w:rsidRPr="00805A62">
              <w:rPr>
                <w:b/>
                <w:color w:val="FF0000"/>
              </w:rPr>
              <w:t>Respuesta correcta</w:t>
            </w:r>
          </w:p>
          <w:p w14:paraId="699E78FD" w14:textId="77777777" w:rsidR="001A578C" w:rsidRPr="00805A62" w:rsidRDefault="00000000" w:rsidP="007A47B9">
            <w:pPr>
              <w:spacing w:line="360" w:lineRule="auto"/>
              <w:rPr>
                <w:color w:val="000000"/>
              </w:rPr>
              <w:pPrChange w:id="841" w:author="USER" w:date="2022-11-23T19:33:00Z">
                <w:pPr>
                  <w:spacing w:line="240" w:lineRule="auto"/>
                </w:pPr>
              </w:pPrChange>
            </w:pPr>
            <w:r w:rsidRPr="00805A62">
              <w:rPr>
                <w:b/>
                <w:color w:val="000000"/>
              </w:rPr>
              <w:lastRenderedPageBreak/>
              <w:t>¡Exacto!</w:t>
            </w:r>
            <w:r w:rsidRPr="00805A62">
              <w:rPr>
                <w:color w:val="000000"/>
              </w:rPr>
              <w:t xml:space="preserve"> La respuesta seleccionada es la correcta. Siga así.</w:t>
            </w:r>
          </w:p>
          <w:p w14:paraId="7F946C88" w14:textId="77777777" w:rsidR="001A578C" w:rsidRPr="00805A62" w:rsidRDefault="00000000" w:rsidP="007A47B9">
            <w:pPr>
              <w:spacing w:line="360" w:lineRule="auto"/>
              <w:rPr>
                <w:b/>
                <w:color w:val="FF0000"/>
              </w:rPr>
              <w:pPrChange w:id="842" w:author="USER" w:date="2022-11-23T19:33:00Z">
                <w:pPr>
                  <w:spacing w:line="240" w:lineRule="auto"/>
                </w:pPr>
              </w:pPrChange>
            </w:pPr>
            <w:r w:rsidRPr="00805A62">
              <w:rPr>
                <w:b/>
                <w:color w:val="FF0000"/>
              </w:rPr>
              <w:t>Respuesta incorrecta</w:t>
            </w:r>
          </w:p>
          <w:p w14:paraId="7C148973" w14:textId="4D9621E6" w:rsidR="001A578C" w:rsidRPr="00805A62" w:rsidRDefault="00000000" w:rsidP="007A47B9">
            <w:pPr>
              <w:spacing w:line="360" w:lineRule="auto"/>
              <w:rPr>
                <w:color w:val="000000"/>
              </w:rPr>
              <w:pPrChange w:id="843" w:author="USER" w:date="2022-11-23T19:33:00Z">
                <w:pPr>
                  <w:spacing w:line="240" w:lineRule="auto"/>
                </w:pPr>
              </w:pPrChange>
            </w:pPr>
            <w:r w:rsidRPr="00805A62">
              <w:rPr>
                <w:b/>
                <w:color w:val="000000"/>
              </w:rPr>
              <w:t>¡Vuelva a intentarlo, no se desanime!</w:t>
            </w:r>
            <w:r w:rsidRPr="00805A62">
              <w:rPr>
                <w:color w:val="000000"/>
              </w:rPr>
              <w:t xml:space="preserve"> Puede volver a revisar los temas vistos en este componente formativo e intentar resolver nuevamente las actividades propuestas. Ánimo, es posible lograr los objetivos propuestos.</w:t>
            </w:r>
          </w:p>
        </w:tc>
      </w:tr>
      <w:tr w:rsidR="001A578C" w:rsidRPr="00805A62" w14:paraId="7BA1B7FE" w14:textId="77777777">
        <w:trPr>
          <w:trHeight w:val="420"/>
        </w:trPr>
        <w:tc>
          <w:tcPr>
            <w:tcW w:w="8731" w:type="dxa"/>
            <w:gridSpan w:val="2"/>
            <w:shd w:val="clear" w:color="auto" w:fill="auto"/>
            <w:tcMar>
              <w:top w:w="100" w:type="dxa"/>
              <w:left w:w="100" w:type="dxa"/>
              <w:bottom w:w="100" w:type="dxa"/>
              <w:right w:w="100" w:type="dxa"/>
            </w:tcMar>
          </w:tcPr>
          <w:p w14:paraId="3DCCF396" w14:textId="77777777" w:rsidR="001A578C" w:rsidRPr="00805A62" w:rsidRDefault="00000000" w:rsidP="007A47B9">
            <w:pPr>
              <w:widowControl w:val="0"/>
              <w:spacing w:line="360" w:lineRule="auto"/>
              <w:rPr>
                <w:color w:val="000000"/>
              </w:rPr>
              <w:pPrChange w:id="844" w:author="USER" w:date="2022-11-23T19:33:00Z">
                <w:pPr>
                  <w:widowControl w:val="0"/>
                  <w:spacing w:line="240" w:lineRule="auto"/>
                </w:pPr>
              </w:pPrChange>
            </w:pPr>
            <w:r w:rsidRPr="00805A62">
              <w:rPr>
                <w:color w:val="000000"/>
              </w:rPr>
              <w:lastRenderedPageBreak/>
              <w:t>El método de diseño actual para dibujo y diseño de PCB, se hace por medio de herramientas:</w:t>
            </w:r>
          </w:p>
        </w:tc>
        <w:tc>
          <w:tcPr>
            <w:tcW w:w="4681" w:type="dxa"/>
            <w:shd w:val="clear" w:color="auto" w:fill="auto"/>
            <w:tcMar>
              <w:top w:w="100" w:type="dxa"/>
              <w:left w:w="100" w:type="dxa"/>
              <w:bottom w:w="100" w:type="dxa"/>
              <w:right w:w="100" w:type="dxa"/>
            </w:tcMar>
          </w:tcPr>
          <w:p w14:paraId="7AA99CC0" w14:textId="77777777" w:rsidR="001A578C" w:rsidRPr="00805A62" w:rsidRDefault="00000000" w:rsidP="007A47B9">
            <w:pPr>
              <w:widowControl w:val="0"/>
              <w:spacing w:line="360" w:lineRule="auto"/>
              <w:rPr>
                <w:color w:val="000000"/>
              </w:rPr>
              <w:pPrChange w:id="845" w:author="USER" w:date="2022-11-23T19:33:00Z">
                <w:pPr>
                  <w:widowControl w:val="0"/>
                  <w:spacing w:line="240" w:lineRule="auto"/>
                </w:pPr>
              </w:pPrChange>
            </w:pPr>
            <w:sdt>
              <w:sdtPr>
                <w:tag w:val="goog_rdk_64"/>
                <w:id w:val="-448240344"/>
              </w:sdtPr>
              <w:sdtContent>
                <w:commentRangeStart w:id="846"/>
              </w:sdtContent>
            </w:sdt>
            <w:r w:rsidRPr="00805A62">
              <w:rPr>
                <w:noProof/>
                <w:color w:val="000000"/>
              </w:rPr>
              <w:drawing>
                <wp:inline distT="0" distB="0" distL="114300" distR="114300" wp14:anchorId="22FAF70C" wp14:editId="10E43D89">
                  <wp:extent cx="2847975" cy="1695450"/>
                  <wp:effectExtent l="0" t="0" r="0" b="0"/>
                  <wp:docPr id="2137554825" name="image67.png"/>
                  <wp:cNvGraphicFramePr/>
                  <a:graphic xmlns:a="http://schemas.openxmlformats.org/drawingml/2006/main">
                    <a:graphicData uri="http://schemas.openxmlformats.org/drawingml/2006/picture">
                      <pic:pic xmlns:pic="http://schemas.openxmlformats.org/drawingml/2006/picture">
                        <pic:nvPicPr>
                          <pic:cNvPr id="2137554825" name="image67.png"/>
                          <pic:cNvPicPr preferRelativeResize="0"/>
                        </pic:nvPicPr>
                        <pic:blipFill>
                          <a:blip r:embed="rId85"/>
                          <a:srcRect/>
                          <a:stretch>
                            <a:fillRect/>
                          </a:stretch>
                        </pic:blipFill>
                        <pic:spPr>
                          <a:xfrm>
                            <a:off x="0" y="0"/>
                            <a:ext cx="2847975" cy="1695450"/>
                          </a:xfrm>
                          <a:prstGeom prst="rect">
                            <a:avLst/>
                          </a:prstGeom>
                        </pic:spPr>
                      </pic:pic>
                    </a:graphicData>
                  </a:graphic>
                </wp:inline>
              </w:drawing>
            </w:r>
            <w:commentRangeEnd w:id="846"/>
            <w:r w:rsidRPr="00805A62">
              <w:commentReference w:id="846"/>
            </w:r>
          </w:p>
          <w:p w14:paraId="19521F9D" w14:textId="77777777" w:rsidR="001A578C" w:rsidRPr="00805A62" w:rsidRDefault="001A578C" w:rsidP="007A47B9">
            <w:pPr>
              <w:widowControl w:val="0"/>
              <w:spacing w:line="360" w:lineRule="auto"/>
              <w:rPr>
                <w:color w:val="000000"/>
              </w:rPr>
              <w:pPrChange w:id="847" w:author="USER" w:date="2022-11-23T19:33:00Z">
                <w:pPr>
                  <w:widowControl w:val="0"/>
                  <w:spacing w:line="240" w:lineRule="auto"/>
                </w:pPr>
              </w:pPrChange>
            </w:pPr>
          </w:p>
          <w:p w14:paraId="7E937FFB" w14:textId="77777777" w:rsidR="001A578C" w:rsidRPr="00805A62" w:rsidRDefault="00000000" w:rsidP="007A47B9">
            <w:pPr>
              <w:widowControl w:val="0"/>
              <w:spacing w:line="360" w:lineRule="auto"/>
              <w:rPr>
                <w:color w:val="000000"/>
              </w:rPr>
              <w:pPrChange w:id="848" w:author="USER" w:date="2022-11-23T19:33:00Z">
                <w:pPr>
                  <w:widowControl w:val="0"/>
                  <w:spacing w:line="240" w:lineRule="auto"/>
                </w:pPr>
              </w:pPrChange>
            </w:pPr>
            <w:r w:rsidRPr="00805A62">
              <w:rPr>
                <w:b/>
                <w:color w:val="000000"/>
              </w:rPr>
              <w:t xml:space="preserve">Imagen 5: </w:t>
            </w:r>
            <w:r w:rsidRPr="00805A62">
              <w:rPr>
                <w:color w:val="000000"/>
              </w:rPr>
              <w:t>839317_i53</w:t>
            </w:r>
          </w:p>
        </w:tc>
      </w:tr>
      <w:tr w:rsidR="001A578C" w:rsidRPr="00805A62" w14:paraId="51228896" w14:textId="77777777">
        <w:trPr>
          <w:trHeight w:val="420"/>
        </w:trPr>
        <w:tc>
          <w:tcPr>
            <w:tcW w:w="8731" w:type="dxa"/>
            <w:gridSpan w:val="2"/>
            <w:shd w:val="clear" w:color="auto" w:fill="auto"/>
            <w:tcMar>
              <w:top w:w="100" w:type="dxa"/>
              <w:left w:w="100" w:type="dxa"/>
              <w:bottom w:w="100" w:type="dxa"/>
              <w:right w:w="100" w:type="dxa"/>
            </w:tcMar>
          </w:tcPr>
          <w:p w14:paraId="061C7633" w14:textId="77777777" w:rsidR="001A578C" w:rsidRPr="00805A62" w:rsidRDefault="00000000" w:rsidP="007A47B9">
            <w:pPr>
              <w:widowControl w:val="0"/>
              <w:spacing w:line="360" w:lineRule="auto"/>
              <w:rPr>
                <w:color w:val="000000"/>
              </w:rPr>
              <w:pPrChange w:id="849" w:author="USER" w:date="2022-11-23T19:33:00Z">
                <w:pPr>
                  <w:widowControl w:val="0"/>
                  <w:spacing w:line="240" w:lineRule="auto"/>
                </w:pPr>
              </w:pPrChange>
            </w:pPr>
            <w:r w:rsidRPr="00805A62">
              <w:rPr>
                <w:color w:val="000000"/>
              </w:rPr>
              <w:t>PCB (Printed Circuit Board).</w:t>
            </w:r>
          </w:p>
        </w:tc>
        <w:tc>
          <w:tcPr>
            <w:tcW w:w="4681" w:type="dxa"/>
            <w:shd w:val="clear" w:color="auto" w:fill="auto"/>
            <w:tcMar>
              <w:top w:w="100" w:type="dxa"/>
              <w:left w:w="100" w:type="dxa"/>
              <w:bottom w:w="100" w:type="dxa"/>
              <w:right w:w="100" w:type="dxa"/>
            </w:tcMar>
          </w:tcPr>
          <w:p w14:paraId="0CEF3DCD" w14:textId="77777777" w:rsidR="001A578C" w:rsidRPr="00805A62" w:rsidRDefault="00000000" w:rsidP="007A47B9">
            <w:pPr>
              <w:widowControl w:val="0"/>
              <w:spacing w:line="360" w:lineRule="auto"/>
              <w:rPr>
                <w:color w:val="000000"/>
              </w:rPr>
              <w:pPrChange w:id="850" w:author="USER" w:date="2022-11-23T19:33:00Z">
                <w:pPr>
                  <w:widowControl w:val="0"/>
                  <w:spacing w:line="240" w:lineRule="auto"/>
                </w:pPr>
              </w:pPrChange>
            </w:pPr>
            <w:r w:rsidRPr="00805A62">
              <w:rPr>
                <w:color w:val="000000"/>
              </w:rPr>
              <w:t>CAM (</w:t>
            </w:r>
            <w:proofErr w:type="spellStart"/>
            <w:r w:rsidRPr="00805A62">
              <w:rPr>
                <w:color w:val="000000"/>
              </w:rPr>
              <w:t>Computer</w:t>
            </w:r>
            <w:proofErr w:type="spellEnd"/>
            <w:r w:rsidRPr="00805A62">
              <w:rPr>
                <w:color w:val="000000"/>
              </w:rPr>
              <w:t xml:space="preserve"> </w:t>
            </w:r>
            <w:proofErr w:type="spellStart"/>
            <w:r w:rsidRPr="00805A62">
              <w:rPr>
                <w:color w:val="000000"/>
              </w:rPr>
              <w:t>Aided</w:t>
            </w:r>
            <w:proofErr w:type="spellEnd"/>
            <w:r w:rsidRPr="00805A62">
              <w:rPr>
                <w:color w:val="000000"/>
              </w:rPr>
              <w:t xml:space="preserve"> </w:t>
            </w:r>
            <w:proofErr w:type="spellStart"/>
            <w:r w:rsidRPr="00805A62">
              <w:rPr>
                <w:color w:val="000000"/>
              </w:rPr>
              <w:t>Manufacturing</w:t>
            </w:r>
            <w:proofErr w:type="spellEnd"/>
            <w:r w:rsidRPr="00805A62">
              <w:rPr>
                <w:color w:val="000000"/>
              </w:rPr>
              <w:t>)</w:t>
            </w:r>
          </w:p>
        </w:tc>
      </w:tr>
      <w:tr w:rsidR="001A578C" w:rsidRPr="00805A62" w14:paraId="78514AE3" w14:textId="77777777">
        <w:trPr>
          <w:trHeight w:val="420"/>
        </w:trPr>
        <w:tc>
          <w:tcPr>
            <w:tcW w:w="8731" w:type="dxa"/>
            <w:gridSpan w:val="2"/>
            <w:shd w:val="clear" w:color="auto" w:fill="auto"/>
            <w:tcMar>
              <w:top w:w="100" w:type="dxa"/>
              <w:left w:w="100" w:type="dxa"/>
              <w:bottom w:w="100" w:type="dxa"/>
              <w:right w:w="100" w:type="dxa"/>
            </w:tcMar>
          </w:tcPr>
          <w:p w14:paraId="34DEB54A" w14:textId="77777777" w:rsidR="001A578C" w:rsidRPr="00805A62" w:rsidRDefault="00000000" w:rsidP="007A47B9">
            <w:pPr>
              <w:widowControl w:val="0"/>
              <w:spacing w:line="360" w:lineRule="auto"/>
              <w:rPr>
                <w:color w:val="FF0000"/>
              </w:rPr>
              <w:pPrChange w:id="851" w:author="USER" w:date="2022-11-23T19:33:00Z">
                <w:pPr>
                  <w:widowControl w:val="0"/>
                  <w:spacing w:line="240" w:lineRule="auto"/>
                </w:pPr>
              </w:pPrChange>
            </w:pPr>
            <w:r w:rsidRPr="00805A62">
              <w:rPr>
                <w:color w:val="FF0000"/>
              </w:rPr>
              <w:t>CAD (</w:t>
            </w:r>
            <w:proofErr w:type="spellStart"/>
            <w:r w:rsidRPr="00805A62">
              <w:rPr>
                <w:color w:val="FF0000"/>
              </w:rPr>
              <w:t>Computer</w:t>
            </w:r>
            <w:proofErr w:type="spellEnd"/>
            <w:r w:rsidRPr="00805A62">
              <w:rPr>
                <w:color w:val="FF0000"/>
              </w:rPr>
              <w:t xml:space="preserve"> </w:t>
            </w:r>
            <w:proofErr w:type="spellStart"/>
            <w:r w:rsidRPr="00805A62">
              <w:rPr>
                <w:color w:val="FF0000"/>
              </w:rPr>
              <w:t>Aided</w:t>
            </w:r>
            <w:proofErr w:type="spellEnd"/>
            <w:r w:rsidRPr="00805A62">
              <w:rPr>
                <w:color w:val="FF0000"/>
              </w:rPr>
              <w:t xml:space="preserve"> </w:t>
            </w:r>
            <w:proofErr w:type="spellStart"/>
            <w:r w:rsidRPr="00805A62">
              <w:rPr>
                <w:color w:val="FF0000"/>
              </w:rPr>
              <w:t>Design</w:t>
            </w:r>
            <w:proofErr w:type="spellEnd"/>
            <w:r w:rsidRPr="00805A62">
              <w:rPr>
                <w:color w:val="FF0000"/>
              </w:rPr>
              <w:t>)</w:t>
            </w:r>
          </w:p>
        </w:tc>
        <w:tc>
          <w:tcPr>
            <w:tcW w:w="4681" w:type="dxa"/>
            <w:shd w:val="clear" w:color="auto" w:fill="auto"/>
            <w:tcMar>
              <w:top w:w="100" w:type="dxa"/>
              <w:left w:w="100" w:type="dxa"/>
              <w:bottom w:w="100" w:type="dxa"/>
              <w:right w:w="100" w:type="dxa"/>
            </w:tcMar>
          </w:tcPr>
          <w:p w14:paraId="5EDDA6B5" w14:textId="77777777" w:rsidR="001A578C" w:rsidRPr="00805A62" w:rsidRDefault="00000000" w:rsidP="007A47B9">
            <w:pPr>
              <w:widowControl w:val="0"/>
              <w:spacing w:line="360" w:lineRule="auto"/>
              <w:rPr>
                <w:color w:val="000000"/>
                <w:lang w:val="en-US"/>
              </w:rPr>
              <w:pPrChange w:id="852" w:author="USER" w:date="2022-11-23T19:33:00Z">
                <w:pPr>
                  <w:widowControl w:val="0"/>
                  <w:spacing w:line="240" w:lineRule="auto"/>
                </w:pPr>
              </w:pPrChange>
            </w:pPr>
            <w:r w:rsidRPr="00805A62">
              <w:rPr>
                <w:color w:val="000000"/>
                <w:lang w:val="en-US"/>
              </w:rPr>
              <w:t>ISO (International Organization for Standardization)</w:t>
            </w:r>
          </w:p>
        </w:tc>
      </w:tr>
      <w:tr w:rsidR="001A578C" w:rsidRPr="00805A62" w14:paraId="7CB93B9F" w14:textId="77777777">
        <w:trPr>
          <w:trHeight w:val="420"/>
        </w:trPr>
        <w:tc>
          <w:tcPr>
            <w:tcW w:w="13412" w:type="dxa"/>
            <w:gridSpan w:val="3"/>
            <w:shd w:val="clear" w:color="auto" w:fill="auto"/>
            <w:tcMar>
              <w:top w:w="100" w:type="dxa"/>
              <w:left w:w="100" w:type="dxa"/>
              <w:bottom w:w="100" w:type="dxa"/>
              <w:right w:w="100" w:type="dxa"/>
            </w:tcMar>
          </w:tcPr>
          <w:p w14:paraId="61B2DE33" w14:textId="77777777" w:rsidR="001A578C" w:rsidRPr="00805A62" w:rsidRDefault="00000000" w:rsidP="007A47B9">
            <w:pPr>
              <w:spacing w:line="360" w:lineRule="auto"/>
              <w:rPr>
                <w:b/>
                <w:color w:val="FF0000"/>
              </w:rPr>
              <w:pPrChange w:id="853" w:author="USER" w:date="2022-11-23T19:33:00Z">
                <w:pPr/>
              </w:pPrChange>
            </w:pPr>
            <w:r w:rsidRPr="00805A62">
              <w:rPr>
                <w:b/>
                <w:color w:val="FF0000"/>
              </w:rPr>
              <w:t xml:space="preserve">Retroalimentación. </w:t>
            </w:r>
          </w:p>
          <w:p w14:paraId="26032E8F" w14:textId="77777777" w:rsidR="001A578C" w:rsidRPr="00805A62" w:rsidRDefault="00000000" w:rsidP="007A47B9">
            <w:pPr>
              <w:spacing w:line="360" w:lineRule="auto"/>
              <w:rPr>
                <w:b/>
                <w:color w:val="FF0000"/>
              </w:rPr>
              <w:pPrChange w:id="854" w:author="USER" w:date="2022-11-23T19:33:00Z">
                <w:pPr/>
              </w:pPrChange>
            </w:pPr>
            <w:r w:rsidRPr="00805A62">
              <w:rPr>
                <w:b/>
                <w:color w:val="FF0000"/>
              </w:rPr>
              <w:t>Respuesta correcta</w:t>
            </w:r>
          </w:p>
          <w:p w14:paraId="631DEA3B" w14:textId="77777777" w:rsidR="001A578C" w:rsidRPr="00805A62" w:rsidRDefault="00000000" w:rsidP="007A47B9">
            <w:pPr>
              <w:spacing w:line="360" w:lineRule="auto"/>
              <w:rPr>
                <w:color w:val="000000"/>
              </w:rPr>
              <w:pPrChange w:id="855" w:author="USER" w:date="2022-11-23T19:33:00Z">
                <w:pPr>
                  <w:spacing w:line="240" w:lineRule="auto"/>
                </w:pPr>
              </w:pPrChange>
            </w:pPr>
            <w:r w:rsidRPr="00805A62">
              <w:rPr>
                <w:b/>
                <w:color w:val="000000"/>
              </w:rPr>
              <w:t>¡Felicitaciones, ha seleccionado la respuesta correcta!</w:t>
            </w:r>
            <w:r w:rsidRPr="00805A62">
              <w:rPr>
                <w:color w:val="000000"/>
              </w:rPr>
              <w:t xml:space="preserve"> Excelente proceso.</w:t>
            </w:r>
          </w:p>
          <w:p w14:paraId="0DAFC1D0" w14:textId="77777777" w:rsidR="001A578C" w:rsidRPr="00805A62" w:rsidRDefault="00000000" w:rsidP="007A47B9">
            <w:pPr>
              <w:spacing w:line="360" w:lineRule="auto"/>
              <w:rPr>
                <w:b/>
                <w:color w:val="FF0000"/>
              </w:rPr>
              <w:pPrChange w:id="856" w:author="USER" w:date="2022-11-23T19:33:00Z">
                <w:pPr>
                  <w:spacing w:line="240" w:lineRule="auto"/>
                </w:pPr>
              </w:pPrChange>
            </w:pPr>
            <w:r w:rsidRPr="00805A62">
              <w:rPr>
                <w:b/>
                <w:color w:val="FF0000"/>
              </w:rPr>
              <w:t>Respuesta incorrecta</w:t>
            </w:r>
          </w:p>
          <w:p w14:paraId="2AAAFD04" w14:textId="1B15A569" w:rsidR="001A578C" w:rsidRPr="00805A62" w:rsidRDefault="00000000" w:rsidP="007A47B9">
            <w:pPr>
              <w:spacing w:line="360" w:lineRule="auto"/>
              <w:rPr>
                <w:color w:val="000000"/>
              </w:rPr>
              <w:pPrChange w:id="857" w:author="USER" w:date="2022-11-23T19:33:00Z">
                <w:pPr>
                  <w:spacing w:line="240" w:lineRule="auto"/>
                </w:pPr>
              </w:pPrChange>
            </w:pPr>
            <w:r w:rsidRPr="00805A62">
              <w:rPr>
                <w:b/>
                <w:color w:val="000000"/>
              </w:rPr>
              <w:t>¡Vuelva a intentarlo, No se desanime!</w:t>
            </w:r>
            <w:r w:rsidRPr="00805A62">
              <w:rPr>
                <w:color w:val="000000"/>
              </w:rPr>
              <w:t xml:space="preserve"> Puede volver a revisar los temas vistos en este componente formativo e intentar resolver nuevamente las actividades propuestas. Ánimo, es posible lograr los objetivos propuestos.</w:t>
            </w:r>
          </w:p>
        </w:tc>
      </w:tr>
      <w:tr w:rsidR="001A578C" w:rsidRPr="00805A62" w14:paraId="732627A2" w14:textId="77777777">
        <w:trPr>
          <w:trHeight w:val="420"/>
        </w:trPr>
        <w:tc>
          <w:tcPr>
            <w:tcW w:w="8731" w:type="dxa"/>
            <w:gridSpan w:val="2"/>
            <w:shd w:val="clear" w:color="auto" w:fill="auto"/>
            <w:tcMar>
              <w:top w:w="100" w:type="dxa"/>
              <w:left w:w="100" w:type="dxa"/>
              <w:bottom w:w="100" w:type="dxa"/>
              <w:right w:w="100" w:type="dxa"/>
            </w:tcMar>
          </w:tcPr>
          <w:p w14:paraId="6931334D" w14:textId="77777777" w:rsidR="001A578C" w:rsidRPr="00805A62" w:rsidRDefault="00000000" w:rsidP="007A47B9">
            <w:pPr>
              <w:spacing w:line="360" w:lineRule="auto"/>
              <w:pPrChange w:id="858" w:author="USER" w:date="2022-11-23T19:33:00Z">
                <w:pPr/>
              </w:pPrChange>
            </w:pPr>
            <w:r w:rsidRPr="00805A62">
              <w:rPr>
                <w:color w:val="000000"/>
              </w:rPr>
              <w:t>Las dos técnicas de serigrafía más usadas son:</w:t>
            </w:r>
          </w:p>
        </w:tc>
        <w:tc>
          <w:tcPr>
            <w:tcW w:w="4681" w:type="dxa"/>
            <w:shd w:val="clear" w:color="auto" w:fill="auto"/>
            <w:tcMar>
              <w:top w:w="100" w:type="dxa"/>
              <w:left w:w="100" w:type="dxa"/>
              <w:bottom w:w="100" w:type="dxa"/>
              <w:right w:w="100" w:type="dxa"/>
            </w:tcMar>
          </w:tcPr>
          <w:p w14:paraId="1F8A0A95" w14:textId="77777777" w:rsidR="001A578C" w:rsidRPr="00805A62" w:rsidRDefault="00000000" w:rsidP="007A47B9">
            <w:pPr>
              <w:spacing w:line="360" w:lineRule="auto"/>
              <w:pPrChange w:id="859" w:author="USER" w:date="2022-11-23T19:33:00Z">
                <w:pPr/>
              </w:pPrChange>
            </w:pPr>
            <w:sdt>
              <w:sdtPr>
                <w:tag w:val="goog_rdk_65"/>
                <w:id w:val="167372317"/>
              </w:sdtPr>
              <w:sdtContent>
                <w:commentRangeStart w:id="860"/>
              </w:sdtContent>
            </w:sdt>
            <w:r w:rsidRPr="00805A62">
              <w:rPr>
                <w:noProof/>
              </w:rPr>
              <w:drawing>
                <wp:inline distT="0" distB="0" distL="114300" distR="114300" wp14:anchorId="1F1970C3" wp14:editId="2E07A0F6">
                  <wp:extent cx="2847975" cy="2228850"/>
                  <wp:effectExtent l="0" t="0" r="0" b="0"/>
                  <wp:docPr id="2137554826" name="image48.png"/>
                  <wp:cNvGraphicFramePr/>
                  <a:graphic xmlns:a="http://schemas.openxmlformats.org/drawingml/2006/main">
                    <a:graphicData uri="http://schemas.openxmlformats.org/drawingml/2006/picture">
                      <pic:pic xmlns:pic="http://schemas.openxmlformats.org/drawingml/2006/picture">
                        <pic:nvPicPr>
                          <pic:cNvPr id="2137554826" name="image48.png"/>
                          <pic:cNvPicPr preferRelativeResize="0"/>
                        </pic:nvPicPr>
                        <pic:blipFill>
                          <a:blip r:embed="rId86"/>
                          <a:srcRect/>
                          <a:stretch>
                            <a:fillRect/>
                          </a:stretch>
                        </pic:blipFill>
                        <pic:spPr>
                          <a:xfrm>
                            <a:off x="0" y="0"/>
                            <a:ext cx="2847975" cy="2228850"/>
                          </a:xfrm>
                          <a:prstGeom prst="rect">
                            <a:avLst/>
                          </a:prstGeom>
                        </pic:spPr>
                      </pic:pic>
                    </a:graphicData>
                  </a:graphic>
                </wp:inline>
              </w:drawing>
            </w:r>
            <w:commentRangeEnd w:id="860"/>
            <w:r w:rsidRPr="00805A62">
              <w:commentReference w:id="860"/>
            </w:r>
          </w:p>
          <w:p w14:paraId="5148DBD4" w14:textId="77777777" w:rsidR="001A578C" w:rsidRPr="00805A62" w:rsidRDefault="00000000" w:rsidP="007A47B9">
            <w:pPr>
              <w:widowControl w:val="0"/>
              <w:spacing w:line="360" w:lineRule="auto"/>
              <w:rPr>
                <w:color w:val="000000"/>
              </w:rPr>
              <w:pPrChange w:id="861" w:author="USER" w:date="2022-11-23T19:33:00Z">
                <w:pPr>
                  <w:widowControl w:val="0"/>
                  <w:spacing w:line="240" w:lineRule="auto"/>
                </w:pPr>
              </w:pPrChange>
            </w:pPr>
            <w:r w:rsidRPr="00805A62">
              <w:rPr>
                <w:b/>
                <w:color w:val="000000"/>
              </w:rPr>
              <w:t xml:space="preserve">Imagen 6: </w:t>
            </w:r>
            <w:r w:rsidRPr="00805A62">
              <w:rPr>
                <w:color w:val="000000"/>
              </w:rPr>
              <w:t>839317_i54</w:t>
            </w:r>
          </w:p>
        </w:tc>
      </w:tr>
      <w:tr w:rsidR="001A578C" w:rsidRPr="00805A62" w14:paraId="678517EB" w14:textId="77777777">
        <w:trPr>
          <w:trHeight w:val="420"/>
        </w:trPr>
        <w:tc>
          <w:tcPr>
            <w:tcW w:w="8731" w:type="dxa"/>
            <w:gridSpan w:val="2"/>
            <w:shd w:val="clear" w:color="auto" w:fill="auto"/>
            <w:tcMar>
              <w:top w:w="100" w:type="dxa"/>
              <w:left w:w="100" w:type="dxa"/>
              <w:bottom w:w="100" w:type="dxa"/>
              <w:right w:w="100" w:type="dxa"/>
            </w:tcMar>
          </w:tcPr>
          <w:p w14:paraId="19CB66F8" w14:textId="77777777" w:rsidR="001A578C" w:rsidRPr="00805A62" w:rsidRDefault="00000000" w:rsidP="007A47B9">
            <w:pPr>
              <w:spacing w:line="360" w:lineRule="auto"/>
              <w:pPrChange w:id="862" w:author="USER" w:date="2022-11-23T19:33:00Z">
                <w:pPr/>
              </w:pPrChange>
            </w:pPr>
            <w:r w:rsidRPr="00805A62">
              <w:rPr>
                <w:color w:val="000000"/>
              </w:rPr>
              <w:t>Fotocopiado y sinterizado</w:t>
            </w:r>
          </w:p>
        </w:tc>
        <w:tc>
          <w:tcPr>
            <w:tcW w:w="4681" w:type="dxa"/>
            <w:shd w:val="clear" w:color="auto" w:fill="auto"/>
            <w:tcMar>
              <w:top w:w="100" w:type="dxa"/>
              <w:left w:w="100" w:type="dxa"/>
              <w:bottom w:w="100" w:type="dxa"/>
              <w:right w:w="100" w:type="dxa"/>
            </w:tcMar>
          </w:tcPr>
          <w:p w14:paraId="2B39E7F9" w14:textId="77777777" w:rsidR="001A578C" w:rsidRPr="00805A62" w:rsidRDefault="00000000" w:rsidP="007A47B9">
            <w:pPr>
              <w:spacing w:line="360" w:lineRule="auto"/>
              <w:pPrChange w:id="863" w:author="USER" w:date="2022-11-23T19:33:00Z">
                <w:pPr/>
              </w:pPrChange>
            </w:pPr>
            <w:r w:rsidRPr="00805A62">
              <w:rPr>
                <w:color w:val="000000"/>
              </w:rPr>
              <w:t>Soldado y foto curado</w:t>
            </w:r>
          </w:p>
        </w:tc>
      </w:tr>
      <w:tr w:rsidR="001A578C" w:rsidRPr="00805A62" w14:paraId="657CFD2E" w14:textId="77777777">
        <w:trPr>
          <w:trHeight w:val="420"/>
        </w:trPr>
        <w:tc>
          <w:tcPr>
            <w:tcW w:w="8731" w:type="dxa"/>
            <w:gridSpan w:val="2"/>
            <w:shd w:val="clear" w:color="auto" w:fill="auto"/>
            <w:tcMar>
              <w:top w:w="100" w:type="dxa"/>
              <w:left w:w="100" w:type="dxa"/>
              <w:bottom w:w="100" w:type="dxa"/>
              <w:right w:w="100" w:type="dxa"/>
            </w:tcMar>
          </w:tcPr>
          <w:p w14:paraId="77F371C0" w14:textId="77777777" w:rsidR="001A578C" w:rsidRPr="00805A62" w:rsidRDefault="00000000" w:rsidP="007A47B9">
            <w:pPr>
              <w:spacing w:line="360" w:lineRule="auto"/>
              <w:pPrChange w:id="864" w:author="USER" w:date="2022-11-23T19:33:00Z">
                <w:pPr/>
              </w:pPrChange>
            </w:pPr>
            <w:r w:rsidRPr="00805A62">
              <w:rPr>
                <w:color w:val="000000"/>
              </w:rPr>
              <w:t>Curado y sellado</w:t>
            </w:r>
          </w:p>
        </w:tc>
        <w:tc>
          <w:tcPr>
            <w:tcW w:w="4681" w:type="dxa"/>
            <w:shd w:val="clear" w:color="auto" w:fill="auto"/>
            <w:tcMar>
              <w:top w:w="100" w:type="dxa"/>
              <w:left w:w="100" w:type="dxa"/>
              <w:bottom w:w="100" w:type="dxa"/>
              <w:right w:w="100" w:type="dxa"/>
            </w:tcMar>
          </w:tcPr>
          <w:p w14:paraId="515FDBB8" w14:textId="77777777" w:rsidR="001A578C" w:rsidRPr="00805A62" w:rsidRDefault="00000000" w:rsidP="007A47B9">
            <w:pPr>
              <w:spacing w:line="360" w:lineRule="auto"/>
              <w:rPr>
                <w:color w:val="FF0000"/>
              </w:rPr>
              <w:pPrChange w:id="865" w:author="USER" w:date="2022-11-23T19:33:00Z">
                <w:pPr/>
              </w:pPrChange>
            </w:pPr>
            <w:r w:rsidRPr="00805A62">
              <w:rPr>
                <w:color w:val="FF0000"/>
              </w:rPr>
              <w:t>Impresión serigráfica y fotograbado</w:t>
            </w:r>
          </w:p>
        </w:tc>
      </w:tr>
      <w:tr w:rsidR="001A578C" w:rsidRPr="00805A62" w14:paraId="750FCF92" w14:textId="77777777">
        <w:trPr>
          <w:trHeight w:val="420"/>
        </w:trPr>
        <w:tc>
          <w:tcPr>
            <w:tcW w:w="13412" w:type="dxa"/>
            <w:gridSpan w:val="3"/>
            <w:shd w:val="clear" w:color="auto" w:fill="auto"/>
            <w:tcMar>
              <w:top w:w="100" w:type="dxa"/>
              <w:left w:w="100" w:type="dxa"/>
              <w:bottom w:w="100" w:type="dxa"/>
              <w:right w:w="100" w:type="dxa"/>
            </w:tcMar>
          </w:tcPr>
          <w:p w14:paraId="0709B7AA" w14:textId="77777777" w:rsidR="001A578C" w:rsidRPr="00805A62" w:rsidRDefault="00000000" w:rsidP="007A47B9">
            <w:pPr>
              <w:spacing w:line="360" w:lineRule="auto"/>
              <w:rPr>
                <w:b/>
                <w:color w:val="FF0000"/>
              </w:rPr>
              <w:pPrChange w:id="866" w:author="USER" w:date="2022-11-23T19:33:00Z">
                <w:pPr/>
              </w:pPrChange>
            </w:pPr>
            <w:r w:rsidRPr="00805A62">
              <w:rPr>
                <w:b/>
                <w:color w:val="FF0000"/>
              </w:rPr>
              <w:t xml:space="preserve">Retroalimentación. </w:t>
            </w:r>
          </w:p>
          <w:p w14:paraId="1AD7A218" w14:textId="77777777" w:rsidR="001A578C" w:rsidRPr="00805A62" w:rsidRDefault="00000000" w:rsidP="007A47B9">
            <w:pPr>
              <w:spacing w:line="360" w:lineRule="auto"/>
              <w:rPr>
                <w:b/>
                <w:color w:val="FF0000"/>
              </w:rPr>
              <w:pPrChange w:id="867" w:author="USER" w:date="2022-11-23T19:33:00Z">
                <w:pPr/>
              </w:pPrChange>
            </w:pPr>
            <w:r w:rsidRPr="00805A62">
              <w:rPr>
                <w:b/>
                <w:color w:val="FF0000"/>
              </w:rPr>
              <w:t>Respuesta correcta</w:t>
            </w:r>
          </w:p>
          <w:p w14:paraId="5D722212" w14:textId="77777777" w:rsidR="001A578C" w:rsidRPr="00805A62" w:rsidRDefault="00000000" w:rsidP="007A47B9">
            <w:pPr>
              <w:spacing w:line="360" w:lineRule="auto"/>
              <w:pPrChange w:id="868" w:author="USER" w:date="2022-11-23T19:33:00Z">
                <w:pPr/>
              </w:pPrChange>
            </w:pPr>
            <w:r w:rsidRPr="00805A62">
              <w:rPr>
                <w:color w:val="000000"/>
              </w:rPr>
              <w:t>La respuesta es correcta, ¡Muy bien! Felicitaciones por este logro.</w:t>
            </w:r>
          </w:p>
          <w:p w14:paraId="7E9204F2" w14:textId="77777777" w:rsidR="001A578C" w:rsidRPr="00805A62" w:rsidRDefault="00000000" w:rsidP="007A47B9">
            <w:pPr>
              <w:spacing w:line="360" w:lineRule="auto"/>
              <w:rPr>
                <w:b/>
                <w:color w:val="FF0000"/>
              </w:rPr>
              <w:pPrChange w:id="869" w:author="USER" w:date="2022-11-23T19:33:00Z">
                <w:pPr>
                  <w:spacing w:line="240" w:lineRule="auto"/>
                </w:pPr>
              </w:pPrChange>
            </w:pPr>
            <w:r w:rsidRPr="00805A62">
              <w:rPr>
                <w:b/>
                <w:color w:val="FF0000"/>
              </w:rPr>
              <w:t>Respuesta incorrecta</w:t>
            </w:r>
          </w:p>
          <w:p w14:paraId="42D4B425" w14:textId="4F580999" w:rsidR="001A578C" w:rsidRPr="00805A62" w:rsidRDefault="00000000" w:rsidP="007A47B9">
            <w:pPr>
              <w:spacing w:line="360" w:lineRule="auto"/>
              <w:rPr>
                <w:color w:val="000000"/>
              </w:rPr>
              <w:pPrChange w:id="870" w:author="USER" w:date="2022-11-23T19:33:00Z">
                <w:pPr>
                  <w:spacing w:line="240" w:lineRule="auto"/>
                </w:pPr>
              </w:pPrChange>
            </w:pPr>
            <w:r w:rsidRPr="00805A62">
              <w:rPr>
                <w:b/>
                <w:color w:val="000000"/>
              </w:rPr>
              <w:t>¡Vuelva a intentarlo, No se desanime!</w:t>
            </w:r>
            <w:r w:rsidRPr="00805A62">
              <w:rPr>
                <w:color w:val="000000"/>
              </w:rPr>
              <w:t xml:space="preserve"> Puede volver a revisar los temas vistos en este componente formativo e intentar resolver nuevamente las actividades propuestas. Ánimo, es posible lograr los objetivos propuestos.</w:t>
            </w:r>
          </w:p>
        </w:tc>
      </w:tr>
      <w:tr w:rsidR="001A578C" w:rsidRPr="00805A62" w14:paraId="2289F921" w14:textId="77777777">
        <w:trPr>
          <w:trHeight w:val="420"/>
        </w:trPr>
        <w:tc>
          <w:tcPr>
            <w:tcW w:w="8731" w:type="dxa"/>
            <w:gridSpan w:val="2"/>
            <w:shd w:val="clear" w:color="auto" w:fill="auto"/>
            <w:tcMar>
              <w:top w:w="100" w:type="dxa"/>
              <w:left w:w="100" w:type="dxa"/>
              <w:bottom w:w="100" w:type="dxa"/>
              <w:right w:w="100" w:type="dxa"/>
            </w:tcMar>
          </w:tcPr>
          <w:p w14:paraId="7A9B15F6" w14:textId="77777777" w:rsidR="001A578C" w:rsidRPr="00805A62" w:rsidRDefault="00000000" w:rsidP="007A47B9">
            <w:pPr>
              <w:spacing w:line="360" w:lineRule="auto"/>
              <w:pPrChange w:id="871" w:author="USER" w:date="2022-11-23T19:33:00Z">
                <w:pPr/>
              </w:pPrChange>
            </w:pPr>
            <w:r w:rsidRPr="00805A62">
              <w:rPr>
                <w:color w:val="000000"/>
              </w:rPr>
              <w:t>La principal energía utilizada en los dispositivos eléctricos y electrónicos es:</w:t>
            </w:r>
          </w:p>
        </w:tc>
        <w:tc>
          <w:tcPr>
            <w:tcW w:w="4681" w:type="dxa"/>
            <w:shd w:val="clear" w:color="auto" w:fill="auto"/>
            <w:tcMar>
              <w:top w:w="100" w:type="dxa"/>
              <w:left w:w="100" w:type="dxa"/>
              <w:bottom w:w="100" w:type="dxa"/>
              <w:right w:w="100" w:type="dxa"/>
            </w:tcMar>
          </w:tcPr>
          <w:p w14:paraId="2AA67D5F" w14:textId="77777777" w:rsidR="001A578C" w:rsidRPr="00805A62" w:rsidRDefault="00000000" w:rsidP="007A47B9">
            <w:pPr>
              <w:spacing w:line="360" w:lineRule="auto"/>
              <w:pPrChange w:id="872" w:author="USER" w:date="2022-11-23T19:33:00Z">
                <w:pPr/>
              </w:pPrChange>
            </w:pPr>
            <w:sdt>
              <w:sdtPr>
                <w:tag w:val="goog_rdk_66"/>
                <w:id w:val="-563490980"/>
                <w:showingPlcHdr/>
              </w:sdtPr>
              <w:sdtContent>
                <w:r w:rsidRPr="00805A62">
                  <w:t xml:space="preserve">     </w:t>
                </w:r>
                <w:commentRangeStart w:id="873"/>
              </w:sdtContent>
            </w:sdt>
            <w:r w:rsidRPr="00805A62">
              <w:rPr>
                <w:noProof/>
              </w:rPr>
              <w:drawing>
                <wp:inline distT="0" distB="0" distL="114300" distR="114300" wp14:anchorId="75B6D914" wp14:editId="02B2BAB2">
                  <wp:extent cx="2847975" cy="1695450"/>
                  <wp:effectExtent l="0" t="0" r="0" b="0"/>
                  <wp:docPr id="2137554827" name="image45.png"/>
                  <wp:cNvGraphicFramePr/>
                  <a:graphic xmlns:a="http://schemas.openxmlformats.org/drawingml/2006/main">
                    <a:graphicData uri="http://schemas.openxmlformats.org/drawingml/2006/picture">
                      <pic:pic xmlns:pic="http://schemas.openxmlformats.org/drawingml/2006/picture">
                        <pic:nvPicPr>
                          <pic:cNvPr id="2137554827" name="image45.png"/>
                          <pic:cNvPicPr preferRelativeResize="0"/>
                        </pic:nvPicPr>
                        <pic:blipFill>
                          <a:blip r:embed="rId87"/>
                          <a:srcRect/>
                          <a:stretch>
                            <a:fillRect/>
                          </a:stretch>
                        </pic:blipFill>
                        <pic:spPr>
                          <a:xfrm>
                            <a:off x="0" y="0"/>
                            <a:ext cx="2847975" cy="1695450"/>
                          </a:xfrm>
                          <a:prstGeom prst="rect">
                            <a:avLst/>
                          </a:prstGeom>
                        </pic:spPr>
                      </pic:pic>
                    </a:graphicData>
                  </a:graphic>
                </wp:inline>
              </w:drawing>
            </w:r>
            <w:commentRangeEnd w:id="873"/>
            <w:r w:rsidRPr="00805A62">
              <w:commentReference w:id="873"/>
            </w:r>
            <w:r w:rsidRPr="00805A62">
              <w:rPr>
                <w:b/>
              </w:rPr>
              <w:t xml:space="preserve">Imagen 7: </w:t>
            </w:r>
            <w:r w:rsidRPr="00805A62">
              <w:t>839317_i55</w:t>
            </w:r>
          </w:p>
        </w:tc>
      </w:tr>
      <w:tr w:rsidR="001A578C" w:rsidRPr="00805A62" w14:paraId="37EB0309" w14:textId="77777777">
        <w:trPr>
          <w:trHeight w:val="420"/>
        </w:trPr>
        <w:tc>
          <w:tcPr>
            <w:tcW w:w="8731" w:type="dxa"/>
            <w:gridSpan w:val="2"/>
            <w:shd w:val="clear" w:color="auto" w:fill="auto"/>
            <w:tcMar>
              <w:top w:w="100" w:type="dxa"/>
              <w:left w:w="100" w:type="dxa"/>
              <w:bottom w:w="100" w:type="dxa"/>
              <w:right w:w="100" w:type="dxa"/>
            </w:tcMar>
          </w:tcPr>
          <w:p w14:paraId="22272B1A" w14:textId="77777777" w:rsidR="001A578C" w:rsidRPr="00805A62" w:rsidRDefault="00000000" w:rsidP="007A47B9">
            <w:pPr>
              <w:spacing w:line="360" w:lineRule="auto"/>
              <w:pPrChange w:id="874" w:author="USER" w:date="2022-11-23T19:33:00Z">
                <w:pPr/>
              </w:pPrChange>
            </w:pPr>
            <w:r w:rsidRPr="00805A62">
              <w:rPr>
                <w:color w:val="000000"/>
              </w:rPr>
              <w:t>Energía cinética</w:t>
            </w:r>
          </w:p>
        </w:tc>
        <w:tc>
          <w:tcPr>
            <w:tcW w:w="4681" w:type="dxa"/>
            <w:shd w:val="clear" w:color="auto" w:fill="auto"/>
            <w:tcMar>
              <w:top w:w="100" w:type="dxa"/>
              <w:left w:w="100" w:type="dxa"/>
              <w:bottom w:w="100" w:type="dxa"/>
              <w:right w:w="100" w:type="dxa"/>
            </w:tcMar>
          </w:tcPr>
          <w:p w14:paraId="53AD3C31" w14:textId="77777777" w:rsidR="001A578C" w:rsidRPr="00805A62" w:rsidRDefault="00000000" w:rsidP="007A47B9">
            <w:pPr>
              <w:spacing w:line="360" w:lineRule="auto"/>
              <w:pPrChange w:id="875" w:author="USER" w:date="2022-11-23T19:33:00Z">
                <w:pPr/>
              </w:pPrChange>
            </w:pPr>
            <w:r w:rsidRPr="00805A62">
              <w:rPr>
                <w:color w:val="000000"/>
              </w:rPr>
              <w:t>Energía potencial</w:t>
            </w:r>
          </w:p>
        </w:tc>
      </w:tr>
      <w:tr w:rsidR="001A578C" w:rsidRPr="00805A62" w14:paraId="2F8EDE67" w14:textId="77777777">
        <w:trPr>
          <w:trHeight w:val="420"/>
        </w:trPr>
        <w:tc>
          <w:tcPr>
            <w:tcW w:w="8731" w:type="dxa"/>
            <w:gridSpan w:val="2"/>
            <w:shd w:val="clear" w:color="auto" w:fill="auto"/>
            <w:tcMar>
              <w:top w:w="100" w:type="dxa"/>
              <w:left w:w="100" w:type="dxa"/>
              <w:bottom w:w="100" w:type="dxa"/>
              <w:right w:w="100" w:type="dxa"/>
            </w:tcMar>
          </w:tcPr>
          <w:p w14:paraId="4DE044F0" w14:textId="77777777" w:rsidR="001A578C" w:rsidRPr="00805A62" w:rsidRDefault="00000000" w:rsidP="007A47B9">
            <w:pPr>
              <w:spacing w:line="360" w:lineRule="auto"/>
              <w:rPr>
                <w:color w:val="FF0000"/>
              </w:rPr>
              <w:pPrChange w:id="876" w:author="USER" w:date="2022-11-23T19:33:00Z">
                <w:pPr/>
              </w:pPrChange>
            </w:pPr>
            <w:r w:rsidRPr="00805A62">
              <w:rPr>
                <w:color w:val="FF0000"/>
              </w:rPr>
              <w:t>Energía eléctrica</w:t>
            </w:r>
          </w:p>
        </w:tc>
        <w:tc>
          <w:tcPr>
            <w:tcW w:w="4681" w:type="dxa"/>
            <w:shd w:val="clear" w:color="auto" w:fill="auto"/>
            <w:tcMar>
              <w:top w:w="100" w:type="dxa"/>
              <w:left w:w="100" w:type="dxa"/>
              <w:bottom w:w="100" w:type="dxa"/>
              <w:right w:w="100" w:type="dxa"/>
            </w:tcMar>
          </w:tcPr>
          <w:p w14:paraId="2FC18EC5" w14:textId="77777777" w:rsidR="001A578C" w:rsidRPr="00805A62" w:rsidRDefault="00000000" w:rsidP="007A47B9">
            <w:pPr>
              <w:spacing w:line="360" w:lineRule="auto"/>
              <w:pPrChange w:id="877" w:author="USER" w:date="2022-11-23T19:33:00Z">
                <w:pPr/>
              </w:pPrChange>
            </w:pPr>
            <w:r w:rsidRPr="00805A62">
              <w:rPr>
                <w:color w:val="000000"/>
              </w:rPr>
              <w:t>Energía eólica</w:t>
            </w:r>
          </w:p>
        </w:tc>
      </w:tr>
      <w:tr w:rsidR="001A578C" w:rsidRPr="00805A62" w14:paraId="3D530FFC" w14:textId="77777777">
        <w:trPr>
          <w:trHeight w:val="420"/>
        </w:trPr>
        <w:tc>
          <w:tcPr>
            <w:tcW w:w="13412" w:type="dxa"/>
            <w:gridSpan w:val="3"/>
            <w:shd w:val="clear" w:color="auto" w:fill="auto"/>
            <w:tcMar>
              <w:top w:w="100" w:type="dxa"/>
              <w:left w:w="100" w:type="dxa"/>
              <w:bottom w:w="100" w:type="dxa"/>
              <w:right w:w="100" w:type="dxa"/>
            </w:tcMar>
          </w:tcPr>
          <w:p w14:paraId="16F6F029" w14:textId="77777777" w:rsidR="001A578C" w:rsidRPr="00805A62" w:rsidRDefault="00000000" w:rsidP="007A47B9">
            <w:pPr>
              <w:spacing w:line="360" w:lineRule="auto"/>
              <w:rPr>
                <w:b/>
                <w:color w:val="FF0000"/>
              </w:rPr>
              <w:pPrChange w:id="878" w:author="USER" w:date="2022-11-23T19:33:00Z">
                <w:pPr/>
              </w:pPrChange>
            </w:pPr>
            <w:r w:rsidRPr="00805A62">
              <w:rPr>
                <w:b/>
                <w:color w:val="FF0000"/>
              </w:rPr>
              <w:t xml:space="preserve">Retroalimentación. </w:t>
            </w:r>
          </w:p>
          <w:p w14:paraId="1A680719" w14:textId="77777777" w:rsidR="001A578C" w:rsidRPr="00805A62" w:rsidRDefault="00000000" w:rsidP="007A47B9">
            <w:pPr>
              <w:spacing w:line="360" w:lineRule="auto"/>
              <w:rPr>
                <w:b/>
                <w:color w:val="FF0000"/>
              </w:rPr>
              <w:pPrChange w:id="879" w:author="USER" w:date="2022-11-23T19:33:00Z">
                <w:pPr/>
              </w:pPrChange>
            </w:pPr>
            <w:r w:rsidRPr="00805A62">
              <w:rPr>
                <w:b/>
                <w:color w:val="FF0000"/>
              </w:rPr>
              <w:t>Respuesta correcta</w:t>
            </w:r>
          </w:p>
          <w:p w14:paraId="23E51862" w14:textId="77777777" w:rsidR="001A578C" w:rsidRPr="00805A62" w:rsidRDefault="00000000" w:rsidP="007A47B9">
            <w:pPr>
              <w:spacing w:line="360" w:lineRule="auto"/>
              <w:pPrChange w:id="880" w:author="USER" w:date="2022-11-23T19:33:00Z">
                <w:pPr/>
              </w:pPrChange>
            </w:pPr>
            <w:r w:rsidRPr="00805A62">
              <w:rPr>
                <w:color w:val="000000"/>
              </w:rPr>
              <w:t>¡Felicitaciones, ha seleccionado la respuesta correcta! Siga así.</w:t>
            </w:r>
          </w:p>
          <w:p w14:paraId="26E53A53" w14:textId="77777777" w:rsidR="001A578C" w:rsidRPr="00805A62" w:rsidRDefault="00000000" w:rsidP="007A47B9">
            <w:pPr>
              <w:spacing w:line="360" w:lineRule="auto"/>
              <w:rPr>
                <w:b/>
                <w:color w:val="FF0000"/>
              </w:rPr>
              <w:pPrChange w:id="881" w:author="USER" w:date="2022-11-23T19:33:00Z">
                <w:pPr>
                  <w:spacing w:line="240" w:lineRule="auto"/>
                </w:pPr>
              </w:pPrChange>
            </w:pPr>
            <w:r w:rsidRPr="00805A62">
              <w:rPr>
                <w:b/>
                <w:color w:val="FF0000"/>
              </w:rPr>
              <w:t>Respuesta incorrecta</w:t>
            </w:r>
          </w:p>
          <w:p w14:paraId="42FB4A02" w14:textId="67FAC8B6" w:rsidR="001A578C" w:rsidRPr="00805A62" w:rsidRDefault="00000000" w:rsidP="007A47B9">
            <w:pPr>
              <w:spacing w:line="360" w:lineRule="auto"/>
              <w:pPrChange w:id="882" w:author="USER" w:date="2022-11-23T19:33:00Z">
                <w:pPr/>
              </w:pPrChange>
            </w:pPr>
            <w:r w:rsidRPr="00805A62">
              <w:rPr>
                <w:b/>
                <w:color w:val="000000"/>
              </w:rPr>
              <w:t>¡Vuelva a intentarlo, No se desanime!</w:t>
            </w:r>
            <w:r w:rsidRPr="00805A62">
              <w:rPr>
                <w:color w:val="000000"/>
              </w:rPr>
              <w:t xml:space="preserve"> Puede volver a revisar los temas vistos en este componente formativo e intentar resolver nuevamente las actividades propuestas. Ánimo, es posible lograr los objetivos propuestos.</w:t>
            </w:r>
          </w:p>
        </w:tc>
      </w:tr>
      <w:tr w:rsidR="001A578C" w:rsidRPr="00805A62" w14:paraId="409F3EFB" w14:textId="77777777">
        <w:trPr>
          <w:trHeight w:val="420"/>
        </w:trPr>
        <w:tc>
          <w:tcPr>
            <w:tcW w:w="8731" w:type="dxa"/>
            <w:gridSpan w:val="2"/>
            <w:shd w:val="clear" w:color="auto" w:fill="auto"/>
            <w:tcMar>
              <w:top w:w="100" w:type="dxa"/>
              <w:left w:w="100" w:type="dxa"/>
              <w:bottom w:w="100" w:type="dxa"/>
              <w:right w:w="100" w:type="dxa"/>
            </w:tcMar>
          </w:tcPr>
          <w:p w14:paraId="3699078C" w14:textId="77777777" w:rsidR="001A578C" w:rsidRPr="00805A62" w:rsidRDefault="00000000" w:rsidP="007A47B9">
            <w:pPr>
              <w:spacing w:line="360" w:lineRule="auto"/>
              <w:pPrChange w:id="883" w:author="USER" w:date="2022-11-23T19:33:00Z">
                <w:pPr/>
              </w:pPrChange>
            </w:pPr>
            <w:r w:rsidRPr="00805A62">
              <w:rPr>
                <w:color w:val="000000"/>
              </w:rPr>
              <w:t>Los métodos principales de medida del calor se dividen en dos grupos:</w:t>
            </w:r>
          </w:p>
        </w:tc>
        <w:tc>
          <w:tcPr>
            <w:tcW w:w="4681" w:type="dxa"/>
            <w:shd w:val="clear" w:color="auto" w:fill="auto"/>
            <w:tcMar>
              <w:top w:w="100" w:type="dxa"/>
              <w:left w:w="100" w:type="dxa"/>
              <w:bottom w:w="100" w:type="dxa"/>
              <w:right w:w="100" w:type="dxa"/>
            </w:tcMar>
          </w:tcPr>
          <w:p w14:paraId="27C346E6" w14:textId="77777777" w:rsidR="001A578C" w:rsidRPr="00805A62" w:rsidRDefault="00000000" w:rsidP="007A47B9">
            <w:pPr>
              <w:spacing w:line="360" w:lineRule="auto"/>
              <w:pPrChange w:id="884" w:author="USER" w:date="2022-11-23T19:33:00Z">
                <w:pPr/>
              </w:pPrChange>
            </w:pPr>
            <w:sdt>
              <w:sdtPr>
                <w:tag w:val="goog_rdk_67"/>
                <w:id w:val="1112013471"/>
              </w:sdtPr>
              <w:sdtContent>
                <w:commentRangeStart w:id="885"/>
              </w:sdtContent>
            </w:sdt>
            <w:r w:rsidRPr="00805A62">
              <w:rPr>
                <w:noProof/>
              </w:rPr>
              <w:drawing>
                <wp:inline distT="0" distB="0" distL="114300" distR="114300" wp14:anchorId="1DB0FDD5" wp14:editId="2A068C94">
                  <wp:extent cx="2847975" cy="1990725"/>
                  <wp:effectExtent l="0" t="0" r="0" b="0"/>
                  <wp:docPr id="2137554828" name="image47.png"/>
                  <wp:cNvGraphicFramePr/>
                  <a:graphic xmlns:a="http://schemas.openxmlformats.org/drawingml/2006/main">
                    <a:graphicData uri="http://schemas.openxmlformats.org/drawingml/2006/picture">
                      <pic:pic xmlns:pic="http://schemas.openxmlformats.org/drawingml/2006/picture">
                        <pic:nvPicPr>
                          <pic:cNvPr id="2137554828" name="image47.png"/>
                          <pic:cNvPicPr preferRelativeResize="0"/>
                        </pic:nvPicPr>
                        <pic:blipFill>
                          <a:blip r:embed="rId88"/>
                          <a:srcRect/>
                          <a:stretch>
                            <a:fillRect/>
                          </a:stretch>
                        </pic:blipFill>
                        <pic:spPr>
                          <a:xfrm>
                            <a:off x="0" y="0"/>
                            <a:ext cx="2847975" cy="1990725"/>
                          </a:xfrm>
                          <a:prstGeom prst="rect">
                            <a:avLst/>
                          </a:prstGeom>
                        </pic:spPr>
                      </pic:pic>
                    </a:graphicData>
                  </a:graphic>
                </wp:inline>
              </w:drawing>
            </w:r>
            <w:commentRangeEnd w:id="885"/>
            <w:r w:rsidRPr="00805A62">
              <w:commentReference w:id="885"/>
            </w:r>
          </w:p>
          <w:p w14:paraId="1C63ED9C" w14:textId="77777777" w:rsidR="001A578C" w:rsidRPr="00805A62" w:rsidRDefault="00000000" w:rsidP="007A47B9">
            <w:pPr>
              <w:widowControl w:val="0"/>
              <w:spacing w:line="360" w:lineRule="auto"/>
              <w:rPr>
                <w:color w:val="000000"/>
              </w:rPr>
              <w:pPrChange w:id="886" w:author="USER" w:date="2022-11-23T19:33:00Z">
                <w:pPr>
                  <w:widowControl w:val="0"/>
                  <w:spacing w:line="240" w:lineRule="auto"/>
                </w:pPr>
              </w:pPrChange>
            </w:pPr>
            <w:r w:rsidRPr="00805A62">
              <w:rPr>
                <w:b/>
                <w:color w:val="000000"/>
              </w:rPr>
              <w:t xml:space="preserve">Imagen 8: </w:t>
            </w:r>
            <w:r w:rsidRPr="00805A62">
              <w:rPr>
                <w:color w:val="000000"/>
              </w:rPr>
              <w:t>839317_i56</w:t>
            </w:r>
          </w:p>
        </w:tc>
      </w:tr>
      <w:tr w:rsidR="001A578C" w:rsidRPr="00805A62" w14:paraId="03D35D9B" w14:textId="77777777">
        <w:trPr>
          <w:trHeight w:val="420"/>
        </w:trPr>
        <w:tc>
          <w:tcPr>
            <w:tcW w:w="8731" w:type="dxa"/>
            <w:gridSpan w:val="2"/>
            <w:shd w:val="clear" w:color="auto" w:fill="auto"/>
            <w:tcMar>
              <w:top w:w="100" w:type="dxa"/>
              <w:left w:w="100" w:type="dxa"/>
              <w:bottom w:w="100" w:type="dxa"/>
              <w:right w:w="100" w:type="dxa"/>
            </w:tcMar>
          </w:tcPr>
          <w:p w14:paraId="383FFDB3" w14:textId="77777777" w:rsidR="001A578C" w:rsidRPr="00805A62" w:rsidRDefault="00000000" w:rsidP="007A47B9">
            <w:pPr>
              <w:spacing w:line="360" w:lineRule="auto"/>
              <w:pPrChange w:id="887" w:author="USER" w:date="2022-11-23T19:33:00Z">
                <w:pPr/>
              </w:pPrChange>
            </w:pPr>
            <w:r w:rsidRPr="00805A62">
              <w:rPr>
                <w:color w:val="000000"/>
              </w:rPr>
              <w:t>Con y sin soldadura</w:t>
            </w:r>
          </w:p>
        </w:tc>
        <w:tc>
          <w:tcPr>
            <w:tcW w:w="4681" w:type="dxa"/>
            <w:shd w:val="clear" w:color="auto" w:fill="auto"/>
            <w:tcMar>
              <w:top w:w="100" w:type="dxa"/>
              <w:left w:w="100" w:type="dxa"/>
              <w:bottom w:w="100" w:type="dxa"/>
              <w:right w:w="100" w:type="dxa"/>
            </w:tcMar>
          </w:tcPr>
          <w:p w14:paraId="09F47FB1" w14:textId="77777777" w:rsidR="001A578C" w:rsidRPr="00805A62" w:rsidRDefault="00000000" w:rsidP="007A47B9">
            <w:pPr>
              <w:spacing w:line="360" w:lineRule="auto"/>
              <w:pPrChange w:id="888" w:author="USER" w:date="2022-11-23T19:33:00Z">
                <w:pPr/>
              </w:pPrChange>
            </w:pPr>
            <w:r w:rsidRPr="00805A62">
              <w:rPr>
                <w:color w:val="000000"/>
              </w:rPr>
              <w:t>Con y sin temperatura</w:t>
            </w:r>
          </w:p>
        </w:tc>
      </w:tr>
      <w:tr w:rsidR="001A578C" w:rsidRPr="00805A62" w14:paraId="7A15F5B7" w14:textId="77777777">
        <w:trPr>
          <w:trHeight w:val="420"/>
        </w:trPr>
        <w:tc>
          <w:tcPr>
            <w:tcW w:w="8731" w:type="dxa"/>
            <w:gridSpan w:val="2"/>
            <w:shd w:val="clear" w:color="auto" w:fill="auto"/>
            <w:tcMar>
              <w:top w:w="100" w:type="dxa"/>
              <w:left w:w="100" w:type="dxa"/>
              <w:bottom w:w="100" w:type="dxa"/>
              <w:right w:w="100" w:type="dxa"/>
            </w:tcMar>
          </w:tcPr>
          <w:p w14:paraId="5EBAAE8A" w14:textId="77777777" w:rsidR="001A578C" w:rsidRPr="00805A62" w:rsidRDefault="00000000" w:rsidP="007A47B9">
            <w:pPr>
              <w:spacing w:line="360" w:lineRule="auto"/>
              <w:pPrChange w:id="889" w:author="USER" w:date="2022-11-23T19:33:00Z">
                <w:pPr/>
              </w:pPrChange>
            </w:pPr>
            <w:r w:rsidRPr="00805A62">
              <w:rPr>
                <w:color w:val="000000"/>
              </w:rPr>
              <w:t>Con y sin impacto</w:t>
            </w:r>
          </w:p>
        </w:tc>
        <w:tc>
          <w:tcPr>
            <w:tcW w:w="4681" w:type="dxa"/>
            <w:shd w:val="clear" w:color="auto" w:fill="auto"/>
            <w:tcMar>
              <w:top w:w="100" w:type="dxa"/>
              <w:left w:w="100" w:type="dxa"/>
              <w:bottom w:w="100" w:type="dxa"/>
              <w:right w:w="100" w:type="dxa"/>
            </w:tcMar>
          </w:tcPr>
          <w:p w14:paraId="3AC6DCEB" w14:textId="77777777" w:rsidR="001A578C" w:rsidRPr="00805A62" w:rsidRDefault="00000000" w:rsidP="007A47B9">
            <w:pPr>
              <w:spacing w:line="360" w:lineRule="auto"/>
              <w:rPr>
                <w:color w:val="FF0000"/>
              </w:rPr>
              <w:pPrChange w:id="890" w:author="USER" w:date="2022-11-23T19:33:00Z">
                <w:pPr/>
              </w:pPrChange>
            </w:pPr>
            <w:r w:rsidRPr="00805A62">
              <w:rPr>
                <w:color w:val="FF0000"/>
              </w:rPr>
              <w:t>Con y sin contacto</w:t>
            </w:r>
          </w:p>
        </w:tc>
      </w:tr>
      <w:tr w:rsidR="001A578C" w:rsidRPr="00805A62" w14:paraId="03E941D1" w14:textId="77777777">
        <w:trPr>
          <w:trHeight w:val="420"/>
        </w:trPr>
        <w:tc>
          <w:tcPr>
            <w:tcW w:w="13412" w:type="dxa"/>
            <w:gridSpan w:val="3"/>
            <w:shd w:val="clear" w:color="auto" w:fill="auto"/>
            <w:tcMar>
              <w:top w:w="100" w:type="dxa"/>
              <w:left w:w="100" w:type="dxa"/>
              <w:bottom w:w="100" w:type="dxa"/>
              <w:right w:w="100" w:type="dxa"/>
            </w:tcMar>
          </w:tcPr>
          <w:p w14:paraId="37805F39" w14:textId="77777777" w:rsidR="001A578C" w:rsidRPr="00805A62" w:rsidRDefault="00000000" w:rsidP="007A47B9">
            <w:pPr>
              <w:spacing w:line="360" w:lineRule="auto"/>
              <w:rPr>
                <w:b/>
                <w:color w:val="FF0000"/>
              </w:rPr>
              <w:pPrChange w:id="891" w:author="USER" w:date="2022-11-23T19:33:00Z">
                <w:pPr/>
              </w:pPrChange>
            </w:pPr>
            <w:r w:rsidRPr="00805A62">
              <w:rPr>
                <w:b/>
                <w:color w:val="FF0000"/>
              </w:rPr>
              <w:t xml:space="preserve">Retroalimentación. </w:t>
            </w:r>
          </w:p>
          <w:p w14:paraId="52D1DD5B" w14:textId="77777777" w:rsidR="001A578C" w:rsidRPr="00805A62" w:rsidRDefault="00000000" w:rsidP="007A47B9">
            <w:pPr>
              <w:spacing w:line="360" w:lineRule="auto"/>
              <w:rPr>
                <w:b/>
                <w:color w:val="FF0000"/>
              </w:rPr>
              <w:pPrChange w:id="892" w:author="USER" w:date="2022-11-23T19:33:00Z">
                <w:pPr/>
              </w:pPrChange>
            </w:pPr>
            <w:r w:rsidRPr="00805A62">
              <w:rPr>
                <w:b/>
                <w:color w:val="FF0000"/>
              </w:rPr>
              <w:t>Respuesta correcta</w:t>
            </w:r>
          </w:p>
          <w:p w14:paraId="5825C91E" w14:textId="77777777" w:rsidR="001A578C" w:rsidRPr="00805A62" w:rsidRDefault="00000000" w:rsidP="007A47B9">
            <w:pPr>
              <w:spacing w:line="360" w:lineRule="auto"/>
              <w:pPrChange w:id="893" w:author="USER" w:date="2022-11-23T19:33:00Z">
                <w:pPr/>
              </w:pPrChange>
            </w:pPr>
            <w:r w:rsidRPr="00805A62">
              <w:rPr>
                <w:color w:val="000000"/>
              </w:rPr>
              <w:t>La respuesta es correcta, ¡Muy bien!  Excelente proceso.</w:t>
            </w:r>
          </w:p>
          <w:p w14:paraId="3CA174AB" w14:textId="77777777" w:rsidR="001A578C" w:rsidRPr="00805A62" w:rsidRDefault="00000000" w:rsidP="007A47B9">
            <w:pPr>
              <w:spacing w:line="360" w:lineRule="auto"/>
              <w:rPr>
                <w:b/>
                <w:color w:val="FF0000"/>
              </w:rPr>
              <w:pPrChange w:id="894" w:author="USER" w:date="2022-11-23T19:33:00Z">
                <w:pPr>
                  <w:spacing w:line="240" w:lineRule="auto"/>
                </w:pPr>
              </w:pPrChange>
            </w:pPr>
            <w:r w:rsidRPr="00805A62">
              <w:rPr>
                <w:b/>
                <w:color w:val="FF0000"/>
              </w:rPr>
              <w:t>Respuesta incorrecta</w:t>
            </w:r>
          </w:p>
          <w:p w14:paraId="190585C3" w14:textId="35B188D6" w:rsidR="001A578C" w:rsidRPr="00805A62" w:rsidRDefault="00000000" w:rsidP="007A47B9">
            <w:pPr>
              <w:spacing w:line="360" w:lineRule="auto"/>
              <w:pPrChange w:id="895" w:author="USER" w:date="2022-11-23T19:33:00Z">
                <w:pPr/>
              </w:pPrChange>
            </w:pPr>
            <w:r w:rsidRPr="00805A62">
              <w:rPr>
                <w:b/>
                <w:color w:val="000000"/>
              </w:rPr>
              <w:t>¡Vuelva a intentarlo, No se desanime!</w:t>
            </w:r>
            <w:r w:rsidRPr="00805A62">
              <w:rPr>
                <w:color w:val="000000"/>
              </w:rPr>
              <w:t xml:space="preserve"> Puede volver a revisar los temas vistos en este componente formativo e intentar resolver nuevamente las actividades propuestas. Ánimo, es posible lograr los objetivos propuestos.</w:t>
            </w:r>
          </w:p>
        </w:tc>
      </w:tr>
      <w:tr w:rsidR="001A578C" w:rsidRPr="00805A62" w14:paraId="7B56E360" w14:textId="77777777">
        <w:trPr>
          <w:trHeight w:val="420"/>
        </w:trPr>
        <w:tc>
          <w:tcPr>
            <w:tcW w:w="8731" w:type="dxa"/>
            <w:gridSpan w:val="2"/>
            <w:shd w:val="clear" w:color="auto" w:fill="auto"/>
            <w:tcMar>
              <w:top w:w="100" w:type="dxa"/>
              <w:left w:w="100" w:type="dxa"/>
              <w:bottom w:w="100" w:type="dxa"/>
              <w:right w:w="100" w:type="dxa"/>
            </w:tcMar>
          </w:tcPr>
          <w:p w14:paraId="268E9657" w14:textId="77777777" w:rsidR="001A578C" w:rsidRPr="00805A62" w:rsidRDefault="00000000" w:rsidP="007A47B9">
            <w:pPr>
              <w:spacing w:line="360" w:lineRule="auto"/>
              <w:pPrChange w:id="896" w:author="USER" w:date="2022-11-23T19:33:00Z">
                <w:pPr/>
              </w:pPrChange>
            </w:pPr>
            <w:r w:rsidRPr="00805A62">
              <w:rPr>
                <w:color w:val="000000"/>
              </w:rPr>
              <w:t>Las normas _____________ son una herramienta guía de las mejores prácticas de diseño, fabricación, ensamble, inspección de circuitos impresos o PCB.</w:t>
            </w:r>
          </w:p>
        </w:tc>
        <w:tc>
          <w:tcPr>
            <w:tcW w:w="4681" w:type="dxa"/>
            <w:shd w:val="clear" w:color="auto" w:fill="auto"/>
            <w:tcMar>
              <w:top w:w="100" w:type="dxa"/>
              <w:left w:w="100" w:type="dxa"/>
              <w:bottom w:w="100" w:type="dxa"/>
              <w:right w:w="100" w:type="dxa"/>
            </w:tcMar>
          </w:tcPr>
          <w:p w14:paraId="472A4FE9" w14:textId="77777777" w:rsidR="001A578C" w:rsidRPr="00805A62" w:rsidRDefault="00000000" w:rsidP="007A47B9">
            <w:pPr>
              <w:spacing w:line="360" w:lineRule="auto"/>
              <w:pPrChange w:id="897" w:author="USER" w:date="2022-11-23T19:33:00Z">
                <w:pPr/>
              </w:pPrChange>
            </w:pPr>
            <w:sdt>
              <w:sdtPr>
                <w:tag w:val="goog_rdk_68"/>
                <w:id w:val="-933201140"/>
              </w:sdtPr>
              <w:sdtContent>
                <w:commentRangeStart w:id="898"/>
              </w:sdtContent>
            </w:sdt>
            <w:r w:rsidRPr="00805A62">
              <w:rPr>
                <w:noProof/>
              </w:rPr>
              <w:drawing>
                <wp:inline distT="0" distB="0" distL="114300" distR="114300" wp14:anchorId="584BDD16" wp14:editId="716D6E3B">
                  <wp:extent cx="2847975" cy="1847850"/>
                  <wp:effectExtent l="0" t="0" r="0" b="0"/>
                  <wp:docPr id="2137554829" name="image58.png"/>
                  <wp:cNvGraphicFramePr/>
                  <a:graphic xmlns:a="http://schemas.openxmlformats.org/drawingml/2006/main">
                    <a:graphicData uri="http://schemas.openxmlformats.org/drawingml/2006/picture">
                      <pic:pic xmlns:pic="http://schemas.openxmlformats.org/drawingml/2006/picture">
                        <pic:nvPicPr>
                          <pic:cNvPr id="2137554829" name="image58.png"/>
                          <pic:cNvPicPr preferRelativeResize="0"/>
                        </pic:nvPicPr>
                        <pic:blipFill>
                          <a:blip r:embed="rId89"/>
                          <a:srcRect/>
                          <a:stretch>
                            <a:fillRect/>
                          </a:stretch>
                        </pic:blipFill>
                        <pic:spPr>
                          <a:xfrm>
                            <a:off x="0" y="0"/>
                            <a:ext cx="2847975" cy="1847850"/>
                          </a:xfrm>
                          <a:prstGeom prst="rect">
                            <a:avLst/>
                          </a:prstGeom>
                        </pic:spPr>
                      </pic:pic>
                    </a:graphicData>
                  </a:graphic>
                </wp:inline>
              </w:drawing>
            </w:r>
            <w:commentRangeEnd w:id="898"/>
            <w:r w:rsidRPr="00805A62">
              <w:commentReference w:id="898"/>
            </w:r>
          </w:p>
          <w:p w14:paraId="21BD6EF8" w14:textId="77777777" w:rsidR="001A578C" w:rsidRPr="00805A62" w:rsidRDefault="00000000" w:rsidP="007A47B9">
            <w:pPr>
              <w:spacing w:line="360" w:lineRule="auto"/>
              <w:rPr>
                <w:b/>
                <w:color w:val="FF0000"/>
              </w:rPr>
              <w:pPrChange w:id="899" w:author="USER" w:date="2022-11-23T19:33:00Z">
                <w:pPr/>
              </w:pPrChange>
            </w:pPr>
            <w:r w:rsidRPr="00805A62">
              <w:rPr>
                <w:b/>
                <w:color w:val="000000"/>
              </w:rPr>
              <w:t xml:space="preserve">Imagen 9: </w:t>
            </w:r>
            <w:r w:rsidRPr="00805A62">
              <w:rPr>
                <w:color w:val="000000"/>
              </w:rPr>
              <w:t>839317_i57</w:t>
            </w:r>
          </w:p>
        </w:tc>
      </w:tr>
      <w:tr w:rsidR="001A578C" w:rsidRPr="00805A62" w14:paraId="0568681C" w14:textId="77777777">
        <w:trPr>
          <w:trHeight w:val="420"/>
        </w:trPr>
        <w:tc>
          <w:tcPr>
            <w:tcW w:w="8731" w:type="dxa"/>
            <w:gridSpan w:val="2"/>
            <w:shd w:val="clear" w:color="auto" w:fill="auto"/>
            <w:tcMar>
              <w:top w:w="100" w:type="dxa"/>
              <w:left w:w="100" w:type="dxa"/>
              <w:bottom w:w="100" w:type="dxa"/>
              <w:right w:w="100" w:type="dxa"/>
            </w:tcMar>
          </w:tcPr>
          <w:p w14:paraId="4F5DDE6C" w14:textId="77777777" w:rsidR="001A578C" w:rsidRPr="00805A62" w:rsidRDefault="00000000" w:rsidP="007A47B9">
            <w:pPr>
              <w:spacing w:line="360" w:lineRule="auto"/>
              <w:pPrChange w:id="900" w:author="USER" w:date="2022-11-23T19:33:00Z">
                <w:pPr/>
              </w:pPrChange>
            </w:pPr>
            <w:r w:rsidRPr="00805A62">
              <w:rPr>
                <w:color w:val="000000"/>
              </w:rPr>
              <w:t>Normas ICONTEC</w:t>
            </w:r>
          </w:p>
        </w:tc>
        <w:tc>
          <w:tcPr>
            <w:tcW w:w="4681" w:type="dxa"/>
            <w:shd w:val="clear" w:color="auto" w:fill="auto"/>
            <w:tcMar>
              <w:top w:w="100" w:type="dxa"/>
              <w:left w:w="100" w:type="dxa"/>
              <w:bottom w:w="100" w:type="dxa"/>
              <w:right w:w="100" w:type="dxa"/>
            </w:tcMar>
          </w:tcPr>
          <w:p w14:paraId="5F2ABB83" w14:textId="77777777" w:rsidR="001A578C" w:rsidRPr="00805A62" w:rsidRDefault="00000000" w:rsidP="007A47B9">
            <w:pPr>
              <w:spacing w:line="360" w:lineRule="auto"/>
              <w:pPrChange w:id="901" w:author="USER" w:date="2022-11-23T19:33:00Z">
                <w:pPr/>
              </w:pPrChange>
            </w:pPr>
            <w:r w:rsidRPr="00805A62">
              <w:rPr>
                <w:color w:val="000000"/>
              </w:rPr>
              <w:t>Normas ISO</w:t>
            </w:r>
          </w:p>
        </w:tc>
      </w:tr>
      <w:tr w:rsidR="001A578C" w:rsidRPr="00805A62" w14:paraId="7EC98976" w14:textId="77777777">
        <w:trPr>
          <w:trHeight w:val="420"/>
        </w:trPr>
        <w:tc>
          <w:tcPr>
            <w:tcW w:w="8731" w:type="dxa"/>
            <w:gridSpan w:val="2"/>
            <w:shd w:val="clear" w:color="auto" w:fill="auto"/>
            <w:tcMar>
              <w:top w:w="100" w:type="dxa"/>
              <w:left w:w="100" w:type="dxa"/>
              <w:bottom w:w="100" w:type="dxa"/>
              <w:right w:w="100" w:type="dxa"/>
            </w:tcMar>
          </w:tcPr>
          <w:p w14:paraId="116EB3A5" w14:textId="77777777" w:rsidR="001A578C" w:rsidRPr="00805A62" w:rsidRDefault="00000000" w:rsidP="007A47B9">
            <w:pPr>
              <w:spacing w:line="360" w:lineRule="auto"/>
              <w:pPrChange w:id="902" w:author="USER" w:date="2022-11-23T19:33:00Z">
                <w:pPr/>
              </w:pPrChange>
            </w:pPr>
            <w:r w:rsidRPr="00805A62">
              <w:rPr>
                <w:color w:val="000000"/>
              </w:rPr>
              <w:t>Normas SAE</w:t>
            </w:r>
          </w:p>
        </w:tc>
        <w:tc>
          <w:tcPr>
            <w:tcW w:w="4681" w:type="dxa"/>
            <w:shd w:val="clear" w:color="auto" w:fill="auto"/>
            <w:tcMar>
              <w:top w:w="100" w:type="dxa"/>
              <w:left w:w="100" w:type="dxa"/>
              <w:bottom w:w="100" w:type="dxa"/>
              <w:right w:w="100" w:type="dxa"/>
            </w:tcMar>
          </w:tcPr>
          <w:p w14:paraId="5EEE80A1" w14:textId="77777777" w:rsidR="001A578C" w:rsidRPr="00805A62" w:rsidRDefault="00000000" w:rsidP="007A47B9">
            <w:pPr>
              <w:spacing w:line="360" w:lineRule="auto"/>
              <w:rPr>
                <w:color w:val="FF0000"/>
              </w:rPr>
              <w:pPrChange w:id="903" w:author="USER" w:date="2022-11-23T19:33:00Z">
                <w:pPr/>
              </w:pPrChange>
            </w:pPr>
            <w:r w:rsidRPr="00805A62">
              <w:rPr>
                <w:color w:val="FF0000"/>
              </w:rPr>
              <w:t>Normas IPC</w:t>
            </w:r>
          </w:p>
        </w:tc>
      </w:tr>
      <w:tr w:rsidR="001A578C" w:rsidRPr="00805A62" w14:paraId="5CE7D9A6" w14:textId="77777777">
        <w:trPr>
          <w:trHeight w:val="420"/>
        </w:trPr>
        <w:tc>
          <w:tcPr>
            <w:tcW w:w="13412" w:type="dxa"/>
            <w:gridSpan w:val="3"/>
            <w:shd w:val="clear" w:color="auto" w:fill="auto"/>
            <w:tcMar>
              <w:top w:w="100" w:type="dxa"/>
              <w:left w:w="100" w:type="dxa"/>
              <w:bottom w:w="100" w:type="dxa"/>
              <w:right w:w="100" w:type="dxa"/>
            </w:tcMar>
          </w:tcPr>
          <w:p w14:paraId="14AB6011" w14:textId="77777777" w:rsidR="001A578C" w:rsidRPr="00805A62" w:rsidRDefault="00000000" w:rsidP="007A47B9">
            <w:pPr>
              <w:spacing w:line="360" w:lineRule="auto"/>
              <w:rPr>
                <w:b/>
                <w:color w:val="FF0000"/>
              </w:rPr>
              <w:pPrChange w:id="904" w:author="USER" w:date="2022-11-23T19:33:00Z">
                <w:pPr/>
              </w:pPrChange>
            </w:pPr>
            <w:r w:rsidRPr="00805A62">
              <w:rPr>
                <w:b/>
                <w:color w:val="FF0000"/>
              </w:rPr>
              <w:t xml:space="preserve">Retroalimentación. </w:t>
            </w:r>
          </w:p>
          <w:p w14:paraId="0D912ABF" w14:textId="77777777" w:rsidR="001A578C" w:rsidRPr="00805A62" w:rsidRDefault="00000000" w:rsidP="007A47B9">
            <w:pPr>
              <w:spacing w:line="360" w:lineRule="auto"/>
              <w:rPr>
                <w:b/>
                <w:color w:val="FF0000"/>
              </w:rPr>
              <w:pPrChange w:id="905" w:author="USER" w:date="2022-11-23T19:33:00Z">
                <w:pPr/>
              </w:pPrChange>
            </w:pPr>
            <w:r w:rsidRPr="00805A62">
              <w:rPr>
                <w:b/>
                <w:color w:val="FF0000"/>
              </w:rPr>
              <w:t>Respuesta correcta</w:t>
            </w:r>
          </w:p>
          <w:p w14:paraId="15218834" w14:textId="77777777" w:rsidR="001A578C" w:rsidRPr="00805A62" w:rsidRDefault="00000000" w:rsidP="007A47B9">
            <w:pPr>
              <w:spacing w:line="360" w:lineRule="auto"/>
              <w:pPrChange w:id="906" w:author="USER" w:date="2022-11-23T19:33:00Z">
                <w:pPr/>
              </w:pPrChange>
            </w:pPr>
            <w:r w:rsidRPr="00805A62">
              <w:rPr>
                <w:color w:val="000000"/>
              </w:rPr>
              <w:t>¡Exacto! la respuesta seleccionada es la correcta, Felicitaciones por este logro.</w:t>
            </w:r>
          </w:p>
          <w:p w14:paraId="4272E9D0" w14:textId="77777777" w:rsidR="001A578C" w:rsidRPr="00805A62" w:rsidRDefault="00000000" w:rsidP="007A47B9">
            <w:pPr>
              <w:spacing w:line="360" w:lineRule="auto"/>
              <w:rPr>
                <w:b/>
                <w:color w:val="FF0000"/>
              </w:rPr>
              <w:pPrChange w:id="907" w:author="USER" w:date="2022-11-23T19:33:00Z">
                <w:pPr>
                  <w:spacing w:line="240" w:lineRule="auto"/>
                </w:pPr>
              </w:pPrChange>
            </w:pPr>
            <w:r w:rsidRPr="00805A62">
              <w:rPr>
                <w:b/>
                <w:color w:val="FF0000"/>
              </w:rPr>
              <w:t>Respuesta incorrecta</w:t>
            </w:r>
          </w:p>
          <w:p w14:paraId="4D80AFDF" w14:textId="4E02E38F" w:rsidR="001A578C" w:rsidRPr="00805A62" w:rsidRDefault="00000000" w:rsidP="007A47B9">
            <w:pPr>
              <w:spacing w:line="360" w:lineRule="auto"/>
              <w:pPrChange w:id="908" w:author="USER" w:date="2022-11-23T19:33:00Z">
                <w:pPr/>
              </w:pPrChange>
            </w:pPr>
            <w:r w:rsidRPr="00805A62">
              <w:rPr>
                <w:b/>
                <w:color w:val="000000"/>
              </w:rPr>
              <w:t>¡Vuelva a intentarlo, No se desanime!</w:t>
            </w:r>
            <w:r w:rsidRPr="00805A62">
              <w:rPr>
                <w:color w:val="000000"/>
              </w:rPr>
              <w:t xml:space="preserve"> Puede volver a revisar los temas vistos en este componente formativo e intentar resolver nuevamente las actividades propuestas. Ánimo, es posible lograr los objetivos propuestos.</w:t>
            </w:r>
          </w:p>
        </w:tc>
      </w:tr>
      <w:tr w:rsidR="001A578C" w:rsidRPr="00805A62" w14:paraId="7C452793" w14:textId="77777777">
        <w:trPr>
          <w:trHeight w:val="420"/>
        </w:trPr>
        <w:tc>
          <w:tcPr>
            <w:tcW w:w="8731" w:type="dxa"/>
            <w:gridSpan w:val="2"/>
            <w:shd w:val="clear" w:color="auto" w:fill="auto"/>
            <w:tcMar>
              <w:top w:w="100" w:type="dxa"/>
              <w:left w:w="100" w:type="dxa"/>
              <w:bottom w:w="100" w:type="dxa"/>
              <w:right w:w="100" w:type="dxa"/>
            </w:tcMar>
          </w:tcPr>
          <w:p w14:paraId="459594C3" w14:textId="77777777" w:rsidR="001A578C" w:rsidRPr="00805A62" w:rsidRDefault="00000000" w:rsidP="007A47B9">
            <w:pPr>
              <w:spacing w:line="360" w:lineRule="auto"/>
              <w:pPrChange w:id="909" w:author="USER" w:date="2022-11-23T19:33:00Z">
                <w:pPr/>
              </w:pPrChange>
            </w:pPr>
            <w:r w:rsidRPr="00805A62">
              <w:rPr>
                <w:color w:val="000000"/>
              </w:rPr>
              <w:t>Las etapas en el proceso de reflujo son:</w:t>
            </w:r>
          </w:p>
        </w:tc>
        <w:tc>
          <w:tcPr>
            <w:tcW w:w="4681" w:type="dxa"/>
            <w:shd w:val="clear" w:color="auto" w:fill="auto"/>
            <w:tcMar>
              <w:top w:w="100" w:type="dxa"/>
              <w:left w:w="100" w:type="dxa"/>
              <w:bottom w:w="100" w:type="dxa"/>
              <w:right w:w="100" w:type="dxa"/>
            </w:tcMar>
          </w:tcPr>
          <w:p w14:paraId="1678E66B" w14:textId="77777777" w:rsidR="001A578C" w:rsidRPr="00805A62" w:rsidRDefault="00000000" w:rsidP="007A47B9">
            <w:pPr>
              <w:spacing w:line="360" w:lineRule="auto"/>
              <w:pPrChange w:id="910" w:author="USER" w:date="2022-11-23T19:33:00Z">
                <w:pPr/>
              </w:pPrChange>
            </w:pPr>
            <w:sdt>
              <w:sdtPr>
                <w:tag w:val="goog_rdk_69"/>
                <w:id w:val="-65577216"/>
              </w:sdtPr>
              <w:sdtContent>
                <w:commentRangeStart w:id="911"/>
              </w:sdtContent>
            </w:sdt>
            <w:r w:rsidRPr="00805A62">
              <w:rPr>
                <w:noProof/>
              </w:rPr>
              <w:drawing>
                <wp:inline distT="0" distB="0" distL="114300" distR="114300" wp14:anchorId="0E2AB417" wp14:editId="174B8424">
                  <wp:extent cx="2847975" cy="1990725"/>
                  <wp:effectExtent l="0" t="0" r="0" b="0"/>
                  <wp:docPr id="2137554830" name="image52.png"/>
                  <wp:cNvGraphicFramePr/>
                  <a:graphic xmlns:a="http://schemas.openxmlformats.org/drawingml/2006/main">
                    <a:graphicData uri="http://schemas.openxmlformats.org/drawingml/2006/picture">
                      <pic:pic xmlns:pic="http://schemas.openxmlformats.org/drawingml/2006/picture">
                        <pic:nvPicPr>
                          <pic:cNvPr id="2137554830" name="image52.png"/>
                          <pic:cNvPicPr preferRelativeResize="0"/>
                        </pic:nvPicPr>
                        <pic:blipFill>
                          <a:blip r:embed="rId90"/>
                          <a:srcRect/>
                          <a:stretch>
                            <a:fillRect/>
                          </a:stretch>
                        </pic:blipFill>
                        <pic:spPr>
                          <a:xfrm>
                            <a:off x="0" y="0"/>
                            <a:ext cx="2847975" cy="1990725"/>
                          </a:xfrm>
                          <a:prstGeom prst="rect">
                            <a:avLst/>
                          </a:prstGeom>
                        </pic:spPr>
                      </pic:pic>
                    </a:graphicData>
                  </a:graphic>
                </wp:inline>
              </w:drawing>
            </w:r>
            <w:commentRangeEnd w:id="911"/>
            <w:r w:rsidRPr="00805A62">
              <w:commentReference w:id="911"/>
            </w:r>
          </w:p>
          <w:p w14:paraId="38C86E88" w14:textId="77777777" w:rsidR="001A578C" w:rsidRPr="00805A62" w:rsidRDefault="00000000" w:rsidP="007A47B9">
            <w:pPr>
              <w:widowControl w:val="0"/>
              <w:spacing w:line="360" w:lineRule="auto"/>
              <w:rPr>
                <w:color w:val="000000"/>
              </w:rPr>
              <w:pPrChange w:id="912" w:author="USER" w:date="2022-11-23T19:33:00Z">
                <w:pPr>
                  <w:widowControl w:val="0"/>
                  <w:spacing w:line="240" w:lineRule="auto"/>
                </w:pPr>
              </w:pPrChange>
            </w:pPr>
            <w:r w:rsidRPr="00805A62">
              <w:rPr>
                <w:b/>
                <w:color w:val="000000"/>
              </w:rPr>
              <w:t xml:space="preserve">Imagen 10: </w:t>
            </w:r>
            <w:r w:rsidRPr="00805A62">
              <w:rPr>
                <w:color w:val="000000"/>
              </w:rPr>
              <w:t>839317_i58</w:t>
            </w:r>
          </w:p>
        </w:tc>
      </w:tr>
      <w:tr w:rsidR="001A578C" w:rsidRPr="00805A62" w14:paraId="337BDF8C" w14:textId="77777777">
        <w:trPr>
          <w:trHeight w:val="420"/>
        </w:trPr>
        <w:tc>
          <w:tcPr>
            <w:tcW w:w="8731" w:type="dxa"/>
            <w:gridSpan w:val="2"/>
            <w:shd w:val="clear" w:color="auto" w:fill="auto"/>
            <w:tcMar>
              <w:top w:w="100" w:type="dxa"/>
              <w:left w:w="100" w:type="dxa"/>
              <w:bottom w:w="100" w:type="dxa"/>
              <w:right w:w="100" w:type="dxa"/>
            </w:tcMar>
          </w:tcPr>
          <w:p w14:paraId="040C403F" w14:textId="77777777" w:rsidR="001A578C" w:rsidRPr="00805A62" w:rsidRDefault="00000000" w:rsidP="007A47B9">
            <w:pPr>
              <w:spacing w:line="360" w:lineRule="auto"/>
              <w:pPrChange w:id="913" w:author="USER" w:date="2022-11-23T19:33:00Z">
                <w:pPr/>
              </w:pPrChange>
            </w:pPr>
            <w:r w:rsidRPr="00805A62">
              <w:rPr>
                <w:color w:val="000000"/>
              </w:rPr>
              <w:t>Calentamiento, procesado y reflujo.</w:t>
            </w:r>
          </w:p>
        </w:tc>
        <w:tc>
          <w:tcPr>
            <w:tcW w:w="4681" w:type="dxa"/>
            <w:shd w:val="clear" w:color="auto" w:fill="auto"/>
            <w:tcMar>
              <w:top w:w="100" w:type="dxa"/>
              <w:left w:w="100" w:type="dxa"/>
              <w:bottom w:w="100" w:type="dxa"/>
              <w:right w:w="100" w:type="dxa"/>
            </w:tcMar>
          </w:tcPr>
          <w:p w14:paraId="65095E84" w14:textId="77777777" w:rsidR="001A578C" w:rsidRPr="00805A62" w:rsidRDefault="00000000" w:rsidP="007A47B9">
            <w:pPr>
              <w:spacing w:line="360" w:lineRule="auto"/>
              <w:pPrChange w:id="914" w:author="USER" w:date="2022-11-23T19:33:00Z">
                <w:pPr/>
              </w:pPrChange>
            </w:pPr>
            <w:r w:rsidRPr="00805A62">
              <w:rPr>
                <w:color w:val="000000"/>
              </w:rPr>
              <w:t>Precalentamiento y reflejo.</w:t>
            </w:r>
          </w:p>
        </w:tc>
      </w:tr>
      <w:tr w:rsidR="001A578C" w:rsidRPr="00805A62" w14:paraId="517F0AD7" w14:textId="77777777">
        <w:trPr>
          <w:trHeight w:val="420"/>
        </w:trPr>
        <w:tc>
          <w:tcPr>
            <w:tcW w:w="8731" w:type="dxa"/>
            <w:gridSpan w:val="2"/>
            <w:shd w:val="clear" w:color="auto" w:fill="auto"/>
            <w:tcMar>
              <w:top w:w="100" w:type="dxa"/>
              <w:left w:w="100" w:type="dxa"/>
              <w:bottom w:w="100" w:type="dxa"/>
              <w:right w:w="100" w:type="dxa"/>
            </w:tcMar>
          </w:tcPr>
          <w:p w14:paraId="323BBF6C" w14:textId="77777777" w:rsidR="001A578C" w:rsidRPr="00805A62" w:rsidRDefault="00000000" w:rsidP="007A47B9">
            <w:pPr>
              <w:spacing w:line="360" w:lineRule="auto"/>
              <w:pPrChange w:id="915" w:author="USER" w:date="2022-11-23T19:33:00Z">
                <w:pPr/>
              </w:pPrChange>
            </w:pPr>
            <w:r w:rsidRPr="00805A62">
              <w:rPr>
                <w:color w:val="000000"/>
              </w:rPr>
              <w:t>Procesamiento, enderezado y soldado.</w:t>
            </w:r>
          </w:p>
        </w:tc>
        <w:tc>
          <w:tcPr>
            <w:tcW w:w="4681" w:type="dxa"/>
            <w:shd w:val="clear" w:color="auto" w:fill="auto"/>
            <w:tcMar>
              <w:top w:w="100" w:type="dxa"/>
              <w:left w:w="100" w:type="dxa"/>
              <w:bottom w:w="100" w:type="dxa"/>
              <w:right w:w="100" w:type="dxa"/>
            </w:tcMar>
          </w:tcPr>
          <w:p w14:paraId="392B699A" w14:textId="77777777" w:rsidR="001A578C" w:rsidRPr="00805A62" w:rsidRDefault="00000000" w:rsidP="007A47B9">
            <w:pPr>
              <w:spacing w:line="360" w:lineRule="auto"/>
              <w:rPr>
                <w:color w:val="000000"/>
              </w:rPr>
              <w:pPrChange w:id="916" w:author="USER" w:date="2022-11-23T19:33:00Z">
                <w:pPr/>
              </w:pPrChange>
            </w:pPr>
            <w:r w:rsidRPr="00805A62">
              <w:rPr>
                <w:color w:val="FF0000"/>
              </w:rPr>
              <w:t>Precalentamiento, secado y reflujo.</w:t>
            </w:r>
            <w:r w:rsidRPr="00805A62">
              <w:tab/>
            </w:r>
          </w:p>
        </w:tc>
      </w:tr>
      <w:tr w:rsidR="001A578C" w:rsidRPr="00805A62" w14:paraId="34E17149" w14:textId="77777777">
        <w:trPr>
          <w:trHeight w:val="420"/>
        </w:trPr>
        <w:tc>
          <w:tcPr>
            <w:tcW w:w="13412" w:type="dxa"/>
            <w:gridSpan w:val="3"/>
            <w:shd w:val="clear" w:color="auto" w:fill="auto"/>
            <w:tcMar>
              <w:top w:w="100" w:type="dxa"/>
              <w:left w:w="100" w:type="dxa"/>
              <w:bottom w:w="100" w:type="dxa"/>
              <w:right w:w="100" w:type="dxa"/>
            </w:tcMar>
          </w:tcPr>
          <w:p w14:paraId="11CFC867" w14:textId="77777777" w:rsidR="001A578C" w:rsidRPr="00805A62" w:rsidRDefault="00000000" w:rsidP="007A47B9">
            <w:pPr>
              <w:spacing w:line="360" w:lineRule="auto"/>
              <w:rPr>
                <w:b/>
                <w:color w:val="FF0000"/>
              </w:rPr>
              <w:pPrChange w:id="917" w:author="USER" w:date="2022-11-23T19:33:00Z">
                <w:pPr/>
              </w:pPrChange>
            </w:pPr>
            <w:r w:rsidRPr="00805A62">
              <w:rPr>
                <w:b/>
                <w:color w:val="FF0000"/>
              </w:rPr>
              <w:t xml:space="preserve">Retroalimentación. </w:t>
            </w:r>
          </w:p>
          <w:p w14:paraId="6B47D947" w14:textId="77777777" w:rsidR="001A578C" w:rsidRPr="00805A62" w:rsidRDefault="00000000" w:rsidP="007A47B9">
            <w:pPr>
              <w:spacing w:line="360" w:lineRule="auto"/>
              <w:rPr>
                <w:b/>
                <w:color w:val="FF0000"/>
              </w:rPr>
              <w:pPrChange w:id="918" w:author="USER" w:date="2022-11-23T19:33:00Z">
                <w:pPr/>
              </w:pPrChange>
            </w:pPr>
            <w:r w:rsidRPr="00805A62">
              <w:rPr>
                <w:b/>
                <w:color w:val="FF0000"/>
              </w:rPr>
              <w:t>Respuesta correcta</w:t>
            </w:r>
          </w:p>
          <w:p w14:paraId="3E676C08" w14:textId="77777777" w:rsidR="001A578C" w:rsidRPr="00805A62" w:rsidRDefault="00000000" w:rsidP="007A47B9">
            <w:pPr>
              <w:spacing w:line="360" w:lineRule="auto"/>
              <w:pPrChange w:id="919" w:author="USER" w:date="2022-11-23T19:33:00Z">
                <w:pPr/>
              </w:pPrChange>
            </w:pPr>
            <w:r w:rsidRPr="00805A62">
              <w:rPr>
                <w:color w:val="000000"/>
              </w:rPr>
              <w:t>¡Felicitaciones, ha seleccionado la respuesta correcta! Siga así.</w:t>
            </w:r>
          </w:p>
          <w:p w14:paraId="20A856D6" w14:textId="77777777" w:rsidR="001A578C" w:rsidRPr="00805A62" w:rsidRDefault="00000000" w:rsidP="007A47B9">
            <w:pPr>
              <w:spacing w:line="360" w:lineRule="auto"/>
              <w:rPr>
                <w:b/>
                <w:color w:val="FF0000"/>
              </w:rPr>
              <w:pPrChange w:id="920" w:author="USER" w:date="2022-11-23T19:33:00Z">
                <w:pPr>
                  <w:spacing w:line="240" w:lineRule="auto"/>
                </w:pPr>
              </w:pPrChange>
            </w:pPr>
            <w:r w:rsidRPr="00805A62">
              <w:rPr>
                <w:b/>
                <w:color w:val="FF0000"/>
              </w:rPr>
              <w:t>Respuesta incorrecta</w:t>
            </w:r>
          </w:p>
          <w:p w14:paraId="751800BE" w14:textId="5DEB2500" w:rsidR="001A578C" w:rsidRPr="00805A62" w:rsidRDefault="00000000" w:rsidP="007A47B9">
            <w:pPr>
              <w:spacing w:line="360" w:lineRule="auto"/>
              <w:pPrChange w:id="921" w:author="USER" w:date="2022-11-23T19:33:00Z">
                <w:pPr/>
              </w:pPrChange>
            </w:pPr>
            <w:r w:rsidRPr="00805A62">
              <w:rPr>
                <w:b/>
                <w:color w:val="000000"/>
              </w:rPr>
              <w:t>¡Vuelva a intentarlo, No se desanime!</w:t>
            </w:r>
            <w:r w:rsidRPr="00805A62">
              <w:rPr>
                <w:color w:val="000000"/>
              </w:rPr>
              <w:t xml:space="preserve"> Puede volver a revisar los temas vistos en este componente formativo e intentar nuevamente resolver las actividades propuestas. Ánimo, es posible lograr los objetivos propuestos.</w:t>
            </w:r>
          </w:p>
        </w:tc>
      </w:tr>
    </w:tbl>
    <w:p w14:paraId="47C3C587" w14:textId="77777777" w:rsidR="001A578C" w:rsidRPr="00805A62" w:rsidRDefault="00000000" w:rsidP="007A47B9">
      <w:pPr>
        <w:spacing w:after="120" w:line="360" w:lineRule="auto"/>
        <w:pPrChange w:id="922" w:author="USER" w:date="2022-11-23T19:33:00Z">
          <w:pPr>
            <w:spacing w:after="120" w:line="240" w:lineRule="auto"/>
          </w:pPr>
        </w:pPrChange>
      </w:pPr>
      <w:r w:rsidRPr="00805A62">
        <w:br/>
      </w:r>
    </w:p>
    <w:p w14:paraId="3C7D94E0" w14:textId="20F75F85" w:rsidR="001A578C" w:rsidRPr="00805A62" w:rsidRDefault="00000000" w:rsidP="007A47B9">
      <w:pPr>
        <w:spacing w:line="360" w:lineRule="auto"/>
        <w:pPrChange w:id="923" w:author="USER" w:date="2022-11-23T19:33:00Z">
          <w:pPr/>
        </w:pPrChange>
      </w:pPr>
      <w:r w:rsidRPr="00805A62">
        <w:rPr>
          <w:b/>
          <w:color w:val="000000"/>
        </w:rPr>
        <w:t xml:space="preserve">Material </w:t>
      </w:r>
      <w:proofErr w:type="spellStart"/>
      <w:r w:rsidRPr="00805A62">
        <w:rPr>
          <w:b/>
          <w:color w:val="000000"/>
        </w:rPr>
        <w:t>complemetario</w:t>
      </w:r>
      <w:proofErr w:type="spellEnd"/>
    </w:p>
    <w:tbl>
      <w:tblPr>
        <w:tblStyle w:val="Style156"/>
        <w:tblW w:w="134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356"/>
        <w:gridCol w:w="3356"/>
        <w:gridCol w:w="3356"/>
        <w:gridCol w:w="3356"/>
      </w:tblGrid>
      <w:tr w:rsidR="001A578C" w:rsidRPr="00805A62" w14:paraId="12D4EAFD" w14:textId="77777777">
        <w:trPr>
          <w:trHeight w:val="585"/>
        </w:trPr>
        <w:tc>
          <w:tcPr>
            <w:tcW w:w="3356" w:type="dxa"/>
            <w:tcBorders>
              <w:top w:val="single" w:sz="8" w:space="0" w:color="000000"/>
              <w:left w:val="single" w:sz="8" w:space="0" w:color="000000"/>
              <w:bottom w:val="single" w:sz="8" w:space="0" w:color="000000"/>
              <w:right w:val="single" w:sz="8" w:space="0" w:color="000000"/>
            </w:tcBorders>
            <w:shd w:val="clear" w:color="auto" w:fill="CFE2F3"/>
          </w:tcPr>
          <w:p w14:paraId="38C51E22" w14:textId="77777777" w:rsidR="001A578C" w:rsidRPr="00805A62" w:rsidRDefault="00000000" w:rsidP="007A47B9">
            <w:pPr>
              <w:spacing w:line="360" w:lineRule="auto"/>
              <w:pPrChange w:id="924" w:author="USER" w:date="2022-11-23T19:33:00Z">
                <w:pPr>
                  <w:spacing w:line="240" w:lineRule="auto"/>
                </w:pPr>
              </w:pPrChange>
            </w:pPr>
            <w:r w:rsidRPr="00805A62">
              <w:rPr>
                <w:color w:val="000000"/>
              </w:rPr>
              <w:t>Tipo de recurso</w:t>
            </w:r>
          </w:p>
        </w:tc>
        <w:tc>
          <w:tcPr>
            <w:tcW w:w="10068" w:type="dxa"/>
            <w:gridSpan w:val="3"/>
            <w:tcBorders>
              <w:top w:val="single" w:sz="8" w:space="0" w:color="000000"/>
              <w:left w:val="single" w:sz="8" w:space="0" w:color="000000"/>
              <w:bottom w:val="single" w:sz="8" w:space="0" w:color="000000"/>
              <w:right w:val="single" w:sz="8" w:space="0" w:color="000000"/>
            </w:tcBorders>
            <w:shd w:val="clear" w:color="auto" w:fill="CFE2F3"/>
          </w:tcPr>
          <w:p w14:paraId="7D21C023" w14:textId="77777777" w:rsidR="001A578C" w:rsidRPr="00805A62" w:rsidRDefault="00000000" w:rsidP="007A47B9">
            <w:pPr>
              <w:spacing w:line="360" w:lineRule="auto"/>
              <w:jc w:val="center"/>
              <w:pPrChange w:id="925" w:author="USER" w:date="2022-11-23T19:33:00Z">
                <w:pPr>
                  <w:spacing w:line="240" w:lineRule="auto"/>
                  <w:jc w:val="center"/>
                </w:pPr>
              </w:pPrChange>
            </w:pPr>
            <w:r w:rsidRPr="00805A62">
              <w:rPr>
                <w:color w:val="000000"/>
              </w:rPr>
              <w:t>Material complementario</w:t>
            </w:r>
          </w:p>
        </w:tc>
      </w:tr>
      <w:tr w:rsidR="001A578C" w:rsidRPr="00805A62" w14:paraId="72D9DAD1" w14:textId="77777777">
        <w:tc>
          <w:tcPr>
            <w:tcW w:w="3356" w:type="dxa"/>
            <w:tcBorders>
              <w:top w:val="single" w:sz="8" w:space="0" w:color="000000"/>
              <w:left w:val="single" w:sz="8" w:space="0" w:color="000000"/>
              <w:bottom w:val="single" w:sz="8" w:space="0" w:color="000000"/>
              <w:right w:val="single" w:sz="8" w:space="0" w:color="000000"/>
            </w:tcBorders>
          </w:tcPr>
          <w:p w14:paraId="0D47B186" w14:textId="77777777" w:rsidR="001A578C" w:rsidRPr="00805A62" w:rsidRDefault="00000000" w:rsidP="007A47B9">
            <w:pPr>
              <w:spacing w:line="360" w:lineRule="auto"/>
              <w:jc w:val="center"/>
              <w:pPrChange w:id="926" w:author="USER" w:date="2022-11-23T19:33:00Z">
                <w:pPr>
                  <w:spacing w:line="240" w:lineRule="auto"/>
                  <w:jc w:val="center"/>
                </w:pPr>
              </w:pPrChange>
            </w:pPr>
            <w:r w:rsidRPr="00805A62">
              <w:rPr>
                <w:color w:val="000000"/>
              </w:rPr>
              <w:t>Tema</w:t>
            </w:r>
          </w:p>
        </w:tc>
        <w:tc>
          <w:tcPr>
            <w:tcW w:w="3356" w:type="dxa"/>
            <w:tcBorders>
              <w:top w:val="single" w:sz="8" w:space="0" w:color="000000"/>
              <w:left w:val="single" w:sz="8" w:space="0" w:color="000000"/>
              <w:bottom w:val="single" w:sz="8" w:space="0" w:color="000000"/>
              <w:right w:val="single" w:sz="8" w:space="0" w:color="000000"/>
            </w:tcBorders>
          </w:tcPr>
          <w:p w14:paraId="12720B58" w14:textId="77777777" w:rsidR="001A578C" w:rsidRPr="00805A62" w:rsidRDefault="00000000" w:rsidP="007A47B9">
            <w:pPr>
              <w:spacing w:line="360" w:lineRule="auto"/>
              <w:jc w:val="center"/>
              <w:pPrChange w:id="927" w:author="USER" w:date="2022-11-23T19:33:00Z">
                <w:pPr>
                  <w:spacing w:line="240" w:lineRule="auto"/>
                  <w:jc w:val="center"/>
                </w:pPr>
              </w:pPrChange>
            </w:pPr>
            <w:r w:rsidRPr="00805A62">
              <w:rPr>
                <w:color w:val="000000"/>
              </w:rPr>
              <w:t>Referencia APA del material</w:t>
            </w:r>
          </w:p>
        </w:tc>
        <w:tc>
          <w:tcPr>
            <w:tcW w:w="3356" w:type="dxa"/>
            <w:tcBorders>
              <w:top w:val="single" w:sz="8" w:space="0" w:color="000000"/>
              <w:left w:val="single" w:sz="8" w:space="0" w:color="000000"/>
              <w:bottom w:val="single" w:sz="8" w:space="0" w:color="000000"/>
              <w:right w:val="single" w:sz="8" w:space="0" w:color="000000"/>
            </w:tcBorders>
          </w:tcPr>
          <w:p w14:paraId="3C29E225" w14:textId="77777777" w:rsidR="001A578C" w:rsidRPr="00805A62" w:rsidRDefault="00000000" w:rsidP="007A47B9">
            <w:pPr>
              <w:spacing w:line="360" w:lineRule="auto"/>
              <w:jc w:val="center"/>
              <w:pPrChange w:id="928" w:author="USER" w:date="2022-11-23T19:33:00Z">
                <w:pPr>
                  <w:spacing w:line="240" w:lineRule="auto"/>
                  <w:jc w:val="center"/>
                </w:pPr>
              </w:pPrChange>
            </w:pPr>
            <w:r w:rsidRPr="00805A62">
              <w:rPr>
                <w:color w:val="000000"/>
              </w:rPr>
              <w:t>tipo</w:t>
            </w:r>
          </w:p>
        </w:tc>
        <w:tc>
          <w:tcPr>
            <w:tcW w:w="3356" w:type="dxa"/>
            <w:tcBorders>
              <w:top w:val="single" w:sz="8" w:space="0" w:color="000000"/>
              <w:left w:val="single" w:sz="8" w:space="0" w:color="000000"/>
              <w:bottom w:val="single" w:sz="8" w:space="0" w:color="000000"/>
              <w:right w:val="single" w:sz="8" w:space="0" w:color="000000"/>
            </w:tcBorders>
          </w:tcPr>
          <w:p w14:paraId="2DD5819B" w14:textId="77777777" w:rsidR="001A578C" w:rsidRPr="00805A62" w:rsidRDefault="00000000" w:rsidP="007A47B9">
            <w:pPr>
              <w:spacing w:line="360" w:lineRule="auto"/>
              <w:jc w:val="center"/>
              <w:pPrChange w:id="929" w:author="USER" w:date="2022-11-23T19:33:00Z">
                <w:pPr>
                  <w:spacing w:line="240" w:lineRule="auto"/>
                  <w:jc w:val="center"/>
                </w:pPr>
              </w:pPrChange>
            </w:pPr>
            <w:r w:rsidRPr="00805A62">
              <w:rPr>
                <w:color w:val="000000"/>
              </w:rPr>
              <w:t>Enlace</w:t>
            </w:r>
          </w:p>
        </w:tc>
      </w:tr>
      <w:tr w:rsidR="001A578C" w:rsidRPr="00805A62" w14:paraId="05023B12" w14:textId="77777777">
        <w:tc>
          <w:tcPr>
            <w:tcW w:w="3356" w:type="dxa"/>
            <w:tcBorders>
              <w:top w:val="single" w:sz="8" w:space="0" w:color="000000"/>
              <w:left w:val="single" w:sz="8" w:space="0" w:color="000000"/>
              <w:bottom w:val="single" w:sz="8" w:space="0" w:color="000000"/>
              <w:right w:val="single" w:sz="8" w:space="0" w:color="000000"/>
            </w:tcBorders>
          </w:tcPr>
          <w:p w14:paraId="2AAC7704" w14:textId="77777777" w:rsidR="001A578C" w:rsidRPr="00805A62" w:rsidRDefault="00000000" w:rsidP="007A47B9">
            <w:pPr>
              <w:spacing w:line="360" w:lineRule="auto"/>
              <w:pPrChange w:id="930" w:author="USER" w:date="2022-11-23T19:33:00Z">
                <w:pPr>
                  <w:spacing w:line="240" w:lineRule="auto"/>
                </w:pPr>
              </w:pPrChange>
            </w:pPr>
            <w:r w:rsidRPr="00805A62">
              <w:rPr>
                <w:color w:val="000000"/>
              </w:rPr>
              <w:t>Desarrollo y construcción de prototipos electrónicos.</w:t>
            </w:r>
          </w:p>
        </w:tc>
        <w:tc>
          <w:tcPr>
            <w:tcW w:w="3356" w:type="dxa"/>
            <w:tcBorders>
              <w:top w:val="single" w:sz="8" w:space="0" w:color="000000"/>
              <w:left w:val="single" w:sz="8" w:space="0" w:color="000000"/>
              <w:bottom w:val="single" w:sz="8" w:space="0" w:color="000000"/>
              <w:right w:val="single" w:sz="8" w:space="0" w:color="000000"/>
            </w:tcBorders>
          </w:tcPr>
          <w:p w14:paraId="355EAE4B" w14:textId="77777777" w:rsidR="001A578C" w:rsidRPr="00805A62" w:rsidRDefault="00000000" w:rsidP="007A47B9">
            <w:pPr>
              <w:spacing w:line="360" w:lineRule="auto"/>
              <w:pPrChange w:id="931" w:author="USER" w:date="2022-11-23T19:33:00Z">
                <w:pPr>
                  <w:spacing w:line="240" w:lineRule="auto"/>
                </w:pPr>
              </w:pPrChange>
            </w:pPr>
            <w:r w:rsidRPr="00805A62">
              <w:rPr>
                <w:color w:val="000000"/>
              </w:rPr>
              <w:t xml:space="preserve">Serna R. A., &amp; García G. J. (2000). Desarrollo y construcción de prototipos electrónicos. Madrid: Paraninfo. </w:t>
            </w:r>
          </w:p>
        </w:tc>
        <w:tc>
          <w:tcPr>
            <w:tcW w:w="3356" w:type="dxa"/>
            <w:tcBorders>
              <w:top w:val="single" w:sz="8" w:space="0" w:color="000000"/>
              <w:left w:val="single" w:sz="8" w:space="0" w:color="000000"/>
              <w:bottom w:val="single" w:sz="8" w:space="0" w:color="000000"/>
              <w:right w:val="single" w:sz="8" w:space="0" w:color="000000"/>
            </w:tcBorders>
          </w:tcPr>
          <w:p w14:paraId="0C5144EC" w14:textId="77777777" w:rsidR="001A578C" w:rsidRPr="00805A62" w:rsidRDefault="00000000" w:rsidP="007A47B9">
            <w:pPr>
              <w:spacing w:line="360" w:lineRule="auto"/>
              <w:pPrChange w:id="932" w:author="USER" w:date="2022-11-23T19:33:00Z">
                <w:pPr>
                  <w:spacing w:line="240" w:lineRule="auto"/>
                </w:pPr>
              </w:pPrChange>
            </w:pPr>
            <w:r w:rsidRPr="00805A62">
              <w:rPr>
                <w:color w:val="1D1D1B"/>
              </w:rPr>
              <w:t>Libro.</w:t>
            </w:r>
          </w:p>
        </w:tc>
        <w:tc>
          <w:tcPr>
            <w:tcW w:w="3356" w:type="dxa"/>
            <w:tcBorders>
              <w:top w:val="single" w:sz="8" w:space="0" w:color="000000"/>
              <w:left w:val="single" w:sz="8" w:space="0" w:color="000000"/>
              <w:bottom w:val="single" w:sz="8" w:space="0" w:color="000000"/>
              <w:right w:val="single" w:sz="8" w:space="0" w:color="000000"/>
            </w:tcBorders>
          </w:tcPr>
          <w:p w14:paraId="24CDC4C3" w14:textId="77777777" w:rsidR="001A578C" w:rsidRPr="00805A62" w:rsidRDefault="00000000" w:rsidP="007A47B9">
            <w:pPr>
              <w:spacing w:line="360" w:lineRule="auto"/>
              <w:pPrChange w:id="933" w:author="USER" w:date="2022-11-23T19:33:00Z">
                <w:pPr>
                  <w:spacing w:line="240" w:lineRule="auto"/>
                </w:pPr>
              </w:pPrChange>
            </w:pPr>
            <w:r w:rsidRPr="00805A62">
              <w:fldChar w:fldCharType="begin"/>
            </w:r>
            <w:r w:rsidRPr="00805A62">
              <w:instrText>HYPERLINK "https://sena-primo.hosted.exlibrisgroup.com/primo-explore/fulldisplay?docid=sena_aleph000034022&amp;context=L&amp;vid=SENA&amp;lang=es_ES&amp;search_scope=sena_completo&amp;adaptor=Local%20Search%20Engine&amp;tab=sena_completo&amp;query=any,contains,dise%C3%B1o%20de%20pcb&amp;offset=10" \h</w:instrText>
            </w:r>
            <w:r w:rsidRPr="00805A62">
              <w:fldChar w:fldCharType="separate"/>
            </w:r>
            <w:r w:rsidRPr="00805A62">
              <w:rPr>
                <w:color w:val="0000FF"/>
                <w:u w:val="single"/>
              </w:rPr>
              <w:t>https://sena-primo.hosted.exlibrisgroup.com/primo-explore/fulldisplay?docid=sena_aleph000034022&amp;context=L&amp;vid=SENA&amp;lang=es_ES&amp;search_scope=</w:t>
            </w:r>
            <w:r w:rsidRPr="00805A62">
              <w:rPr>
                <w:color w:val="0000FF"/>
                <w:u w:val="single"/>
              </w:rPr>
              <w:fldChar w:fldCharType="end"/>
            </w:r>
            <w:r w:rsidRPr="00805A62">
              <w:fldChar w:fldCharType="begin"/>
            </w:r>
            <w:r w:rsidRPr="00805A62">
              <w:instrText>HYPERLINK "https://sena-primo.hosted.exlibrisgroup.com/primo-explore/fulldisplay?docid=sena_aleph000034022&amp;context=L&amp;vid=SENA&amp;lang=es_ES&amp;search_scope=sena_completo&amp;adaptor=Local%20Search%20Engine&amp;tab=sena_completo&amp;query=any,contains,dise%C3%B1o%20de%20pcb&amp;offset=10" \h</w:instrText>
            </w:r>
            <w:r w:rsidRPr="00805A62">
              <w:fldChar w:fldCharType="separate"/>
            </w:r>
            <w:r w:rsidRPr="00805A62">
              <w:rPr>
                <w:b/>
                <w:color w:val="0000FF"/>
                <w:u w:val="single"/>
              </w:rPr>
              <w:t>sena</w:t>
            </w:r>
            <w:r w:rsidRPr="00805A62">
              <w:rPr>
                <w:b/>
                <w:color w:val="0000FF"/>
                <w:u w:val="single"/>
              </w:rPr>
              <w:fldChar w:fldCharType="end"/>
            </w:r>
            <w:r w:rsidRPr="00805A62">
              <w:fldChar w:fldCharType="begin"/>
            </w:r>
            <w:r w:rsidRPr="00805A62">
              <w:instrText>HYPERLINK "https://sena-primo.hosted.exlibrisgroup.com/primo-explore/fulldisplay?docid=sena_aleph000034022&amp;context=L&amp;vid=SENA&amp;lang=es_ES&amp;search_scope=sena_completo&amp;adaptor=Local%20Search%20Engine&amp;tab=sena_completo&amp;query=any,contains,dise%C3%B1o%20de%20pcb&amp;offset=10" \h</w:instrText>
            </w:r>
            <w:r w:rsidRPr="00805A62">
              <w:fldChar w:fldCharType="separate"/>
            </w:r>
            <w:r w:rsidRPr="00805A62">
              <w:rPr>
                <w:color w:val="0000FF"/>
                <w:u w:val="single"/>
              </w:rPr>
              <w:t>_completo&amp;adaptor=Local%20Search%20Engine&amp;tab=sena_completo&amp;query=any,contains,dise%C3%B1o%20de%20pcb&amp;offset=10</w:t>
            </w:r>
            <w:r w:rsidRPr="00805A62">
              <w:rPr>
                <w:color w:val="0000FF"/>
                <w:u w:val="single"/>
              </w:rPr>
              <w:fldChar w:fldCharType="end"/>
            </w:r>
          </w:p>
        </w:tc>
      </w:tr>
      <w:tr w:rsidR="001A578C" w:rsidRPr="00805A62" w14:paraId="0EB8A998" w14:textId="77777777">
        <w:tc>
          <w:tcPr>
            <w:tcW w:w="3356" w:type="dxa"/>
            <w:tcBorders>
              <w:top w:val="single" w:sz="8" w:space="0" w:color="000000"/>
              <w:left w:val="single" w:sz="8" w:space="0" w:color="000000"/>
              <w:bottom w:val="single" w:sz="8" w:space="0" w:color="000000"/>
              <w:right w:val="single" w:sz="8" w:space="0" w:color="000000"/>
            </w:tcBorders>
          </w:tcPr>
          <w:p w14:paraId="41A0C6EE" w14:textId="77777777" w:rsidR="001A578C" w:rsidRPr="00805A62" w:rsidRDefault="00000000" w:rsidP="007A47B9">
            <w:pPr>
              <w:spacing w:line="360" w:lineRule="auto"/>
              <w:pPrChange w:id="934" w:author="USER" w:date="2022-11-23T19:33:00Z">
                <w:pPr>
                  <w:spacing w:line="240" w:lineRule="auto"/>
                </w:pPr>
              </w:pPrChange>
            </w:pPr>
            <w:r w:rsidRPr="00805A62">
              <w:rPr>
                <w:color w:val="000000"/>
              </w:rPr>
              <w:t>Descripción, fabricación y montaje de una PCB</w:t>
            </w:r>
          </w:p>
        </w:tc>
        <w:tc>
          <w:tcPr>
            <w:tcW w:w="3356" w:type="dxa"/>
            <w:tcBorders>
              <w:top w:val="single" w:sz="8" w:space="0" w:color="000000"/>
              <w:left w:val="single" w:sz="8" w:space="0" w:color="000000"/>
              <w:bottom w:val="single" w:sz="8" w:space="0" w:color="000000"/>
              <w:right w:val="single" w:sz="8" w:space="0" w:color="000000"/>
            </w:tcBorders>
          </w:tcPr>
          <w:p w14:paraId="4FFC6470" w14:textId="7EF521C2" w:rsidR="001A578C" w:rsidRPr="00805A62" w:rsidRDefault="00000000" w:rsidP="007A47B9">
            <w:pPr>
              <w:spacing w:line="360" w:lineRule="auto"/>
              <w:jc w:val="both"/>
              <w:pPrChange w:id="935" w:author="USER" w:date="2022-11-23T19:33:00Z">
                <w:pPr>
                  <w:spacing w:line="240" w:lineRule="auto"/>
                  <w:jc w:val="both"/>
                </w:pPr>
              </w:pPrChange>
            </w:pPr>
            <w:r w:rsidRPr="00805A62">
              <w:rPr>
                <w:color w:val="000000"/>
              </w:rPr>
              <w:t>Jordana, J. B. (2018). Descripción, fabricación y montaje de una PCB. d</w:t>
            </w:r>
          </w:p>
        </w:tc>
        <w:tc>
          <w:tcPr>
            <w:tcW w:w="3356" w:type="dxa"/>
            <w:tcBorders>
              <w:top w:val="single" w:sz="8" w:space="0" w:color="000000"/>
              <w:left w:val="single" w:sz="8" w:space="0" w:color="000000"/>
              <w:bottom w:val="single" w:sz="8" w:space="0" w:color="000000"/>
              <w:right w:val="single" w:sz="8" w:space="0" w:color="000000"/>
            </w:tcBorders>
          </w:tcPr>
          <w:p w14:paraId="20A5FD92" w14:textId="77777777" w:rsidR="001A578C" w:rsidRPr="00805A62" w:rsidRDefault="00000000" w:rsidP="007A47B9">
            <w:pPr>
              <w:spacing w:line="360" w:lineRule="auto"/>
              <w:pPrChange w:id="936" w:author="USER" w:date="2022-11-23T19:33:00Z">
                <w:pPr>
                  <w:spacing w:line="240" w:lineRule="auto"/>
                </w:pPr>
              </w:pPrChange>
            </w:pPr>
            <w:r w:rsidRPr="00805A62">
              <w:rPr>
                <w:color w:val="000000"/>
              </w:rPr>
              <w:t>Informe de investigación</w:t>
            </w:r>
          </w:p>
        </w:tc>
        <w:tc>
          <w:tcPr>
            <w:tcW w:w="3356" w:type="dxa"/>
            <w:tcBorders>
              <w:top w:val="single" w:sz="8" w:space="0" w:color="000000"/>
              <w:left w:val="single" w:sz="8" w:space="0" w:color="000000"/>
              <w:bottom w:val="single" w:sz="8" w:space="0" w:color="000000"/>
              <w:right w:val="single" w:sz="8" w:space="0" w:color="000000"/>
            </w:tcBorders>
          </w:tcPr>
          <w:p w14:paraId="1AFD9E90" w14:textId="77777777" w:rsidR="001A578C" w:rsidRPr="00805A62" w:rsidRDefault="00000000" w:rsidP="007A47B9">
            <w:pPr>
              <w:spacing w:line="360" w:lineRule="auto"/>
              <w:pPrChange w:id="937" w:author="USER" w:date="2022-11-23T19:33:00Z">
                <w:pPr>
                  <w:spacing w:line="240" w:lineRule="auto"/>
                </w:pPr>
              </w:pPrChange>
            </w:pPr>
            <w:r w:rsidRPr="00805A62">
              <w:fldChar w:fldCharType="begin"/>
            </w:r>
            <w:r w:rsidRPr="00805A62">
              <w:instrText>HYPERLINK "https://dspace.uib.es/xmlui/bitstream/handle/11201/151210/Memoria_EPSU0862.pdf?s" \h</w:instrText>
            </w:r>
            <w:r w:rsidRPr="00805A62">
              <w:fldChar w:fldCharType="separate"/>
            </w:r>
            <w:r w:rsidRPr="00805A62">
              <w:rPr>
                <w:color w:val="0000FF"/>
                <w:u w:val="single"/>
              </w:rPr>
              <w:t>https://dspace.uib.es/xmlui/bitstream/handle/11201/151210/Memoria_EPSU0862.pdf?s</w:t>
            </w:r>
            <w:r w:rsidRPr="00805A62">
              <w:rPr>
                <w:color w:val="0000FF"/>
                <w:u w:val="single"/>
              </w:rPr>
              <w:fldChar w:fldCharType="end"/>
            </w:r>
          </w:p>
        </w:tc>
      </w:tr>
      <w:tr w:rsidR="001A578C" w:rsidRPr="00805A62" w14:paraId="7E781852" w14:textId="77777777">
        <w:tc>
          <w:tcPr>
            <w:tcW w:w="3356" w:type="dxa"/>
            <w:tcBorders>
              <w:top w:val="single" w:sz="8" w:space="0" w:color="000000"/>
              <w:left w:val="single" w:sz="8" w:space="0" w:color="000000"/>
              <w:bottom w:val="single" w:sz="8" w:space="0" w:color="000000"/>
              <w:right w:val="single" w:sz="8" w:space="0" w:color="000000"/>
            </w:tcBorders>
          </w:tcPr>
          <w:p w14:paraId="5D4EF74C" w14:textId="77777777" w:rsidR="001A578C" w:rsidRPr="00805A62" w:rsidRDefault="00000000" w:rsidP="007A47B9">
            <w:pPr>
              <w:spacing w:line="360" w:lineRule="auto"/>
              <w:pPrChange w:id="938" w:author="USER" w:date="2022-11-23T19:33:00Z">
                <w:pPr>
                  <w:spacing w:line="240" w:lineRule="auto"/>
                </w:pPr>
              </w:pPrChange>
            </w:pPr>
            <w:r w:rsidRPr="00805A62">
              <w:rPr>
                <w:color w:val="000000"/>
              </w:rPr>
              <w:t>Diseño de circuitos impresos con EAGLE</w:t>
            </w:r>
          </w:p>
        </w:tc>
        <w:tc>
          <w:tcPr>
            <w:tcW w:w="3356" w:type="dxa"/>
            <w:tcBorders>
              <w:top w:val="single" w:sz="8" w:space="0" w:color="000000"/>
              <w:left w:val="single" w:sz="8" w:space="0" w:color="000000"/>
              <w:bottom w:val="single" w:sz="8" w:space="0" w:color="000000"/>
              <w:right w:val="single" w:sz="8" w:space="0" w:color="000000"/>
            </w:tcBorders>
          </w:tcPr>
          <w:p w14:paraId="3971F899" w14:textId="6ADA0550" w:rsidR="001A578C" w:rsidRPr="00805A62" w:rsidRDefault="00000000" w:rsidP="007A47B9">
            <w:pPr>
              <w:spacing w:line="360" w:lineRule="auto"/>
              <w:rPr>
                <w:color w:val="000000"/>
                <w:lang w:val="es-CO"/>
              </w:rPr>
              <w:pPrChange w:id="939" w:author="USER" w:date="2022-11-23T19:33:00Z">
                <w:pPr>
                  <w:spacing w:line="240" w:lineRule="auto"/>
                </w:pPr>
              </w:pPrChange>
            </w:pPr>
            <w:proofErr w:type="spellStart"/>
            <w:r w:rsidRPr="00805A62">
              <w:rPr>
                <w:color w:val="000000"/>
              </w:rPr>
              <w:t>Lajara</w:t>
            </w:r>
            <w:proofErr w:type="spellEnd"/>
            <w:r w:rsidRPr="00805A62">
              <w:rPr>
                <w:color w:val="000000"/>
              </w:rPr>
              <w:t xml:space="preserve"> V. J</w:t>
            </w:r>
            <w:r w:rsidRPr="00805A62">
              <w:rPr>
                <w:color w:val="000000"/>
                <w:lang w:val="es-CO"/>
              </w:rPr>
              <w:t xml:space="preserve">, et al </w:t>
            </w:r>
            <w:r w:rsidRPr="00805A62">
              <w:rPr>
                <w:color w:val="000000"/>
              </w:rPr>
              <w:t xml:space="preserve">(2014). </w:t>
            </w:r>
            <w:del w:id="940" w:author="USER" w:date="2022-11-23T19:28:00Z">
              <w:r w:rsidRPr="00805A62" w:rsidDel="00B36A2F">
                <w:rPr>
                  <w:color w:val="000000"/>
                </w:rPr>
                <w:delText xml:space="preserve">Diseño </w:delText>
              </w:r>
              <w:r w:rsidRPr="00805A62" w:rsidDel="00B36A2F">
                <w:rPr>
                  <w:color w:val="000000"/>
                  <w:lang w:val="es-CO"/>
                </w:rPr>
                <w:delText>,</w:delText>
              </w:r>
            </w:del>
            <w:ins w:id="941" w:author="USER" w:date="2022-11-23T19:28:00Z">
              <w:r w:rsidR="00B36A2F" w:rsidRPr="00805A62">
                <w:rPr>
                  <w:color w:val="000000"/>
                </w:rPr>
                <w:t>Diseño,</w:t>
              </w:r>
            </w:ins>
            <w:r w:rsidRPr="00805A62">
              <w:rPr>
                <w:color w:val="000000"/>
                <w:lang w:val="es-CO"/>
              </w:rPr>
              <w:t xml:space="preserve"> </w:t>
            </w:r>
            <w:r w:rsidRPr="00805A62">
              <w:rPr>
                <w:i/>
                <w:iCs/>
                <w:color w:val="000000"/>
              </w:rPr>
              <w:t>circuitos impresos con EAGLE</w:t>
            </w:r>
            <w:r w:rsidRPr="00805A62">
              <w:rPr>
                <w:color w:val="000000"/>
              </w:rPr>
              <w:t xml:space="preserve"> (Primera edición. Ed</w:t>
            </w:r>
            <w:r w:rsidRPr="00805A62">
              <w:rPr>
                <w:color w:val="000000"/>
                <w:lang w:val="es-CO"/>
              </w:rPr>
              <w:t>),</w:t>
            </w:r>
          </w:p>
          <w:p w14:paraId="645AE530" w14:textId="38DD11BE" w:rsidR="001A578C" w:rsidRPr="00805A62" w:rsidRDefault="001A578C" w:rsidP="007A47B9">
            <w:pPr>
              <w:spacing w:line="360" w:lineRule="auto"/>
              <w:rPr>
                <w:lang w:val="es-CO"/>
              </w:rPr>
              <w:pPrChange w:id="942" w:author="USER" w:date="2022-11-23T19:33:00Z">
                <w:pPr>
                  <w:spacing w:line="240" w:lineRule="auto"/>
                </w:pPr>
              </w:pPrChange>
            </w:pPr>
          </w:p>
        </w:tc>
        <w:tc>
          <w:tcPr>
            <w:tcW w:w="3356" w:type="dxa"/>
            <w:tcBorders>
              <w:top w:val="single" w:sz="8" w:space="0" w:color="000000"/>
              <w:left w:val="single" w:sz="8" w:space="0" w:color="000000"/>
              <w:bottom w:val="single" w:sz="8" w:space="0" w:color="000000"/>
              <w:right w:val="single" w:sz="8" w:space="0" w:color="000000"/>
            </w:tcBorders>
          </w:tcPr>
          <w:p w14:paraId="0E1759F4" w14:textId="77777777" w:rsidR="001A578C" w:rsidRPr="00805A62" w:rsidRDefault="00000000" w:rsidP="007A47B9">
            <w:pPr>
              <w:spacing w:line="360" w:lineRule="auto"/>
              <w:pPrChange w:id="943" w:author="USER" w:date="2022-11-23T19:33:00Z">
                <w:pPr>
                  <w:spacing w:line="240" w:lineRule="auto"/>
                </w:pPr>
              </w:pPrChange>
            </w:pPr>
            <w:r w:rsidRPr="00805A62">
              <w:rPr>
                <w:color w:val="1D1D1B"/>
              </w:rPr>
              <w:t>Libro.</w:t>
            </w:r>
          </w:p>
        </w:tc>
        <w:tc>
          <w:tcPr>
            <w:tcW w:w="3356" w:type="dxa"/>
            <w:tcBorders>
              <w:top w:val="single" w:sz="8" w:space="0" w:color="000000"/>
              <w:left w:val="single" w:sz="8" w:space="0" w:color="000000"/>
              <w:bottom w:val="single" w:sz="8" w:space="0" w:color="000000"/>
              <w:right w:val="single" w:sz="8" w:space="0" w:color="000000"/>
            </w:tcBorders>
          </w:tcPr>
          <w:p w14:paraId="30E28E41" w14:textId="77777777" w:rsidR="001A578C" w:rsidRPr="00805A62" w:rsidRDefault="00000000" w:rsidP="007A47B9">
            <w:pPr>
              <w:spacing w:line="360" w:lineRule="auto"/>
              <w:pPrChange w:id="944" w:author="USER" w:date="2022-11-23T19:33:00Z">
                <w:pPr>
                  <w:spacing w:line="240" w:lineRule="auto"/>
                </w:pPr>
              </w:pPrChange>
            </w:pPr>
            <w:r w:rsidRPr="00805A62">
              <w:fldChar w:fldCharType="begin"/>
            </w:r>
            <w:r w:rsidRPr="00805A62">
              <w:instrText>HYPERLINK "https://sena-primo.hosted.exlibrisgroup.com/primo-explore/fulldisplay?docid=sena_aleph000078453&amp;context=L&amp;vid=SENA&amp;lang=es_ES&amp;search_scope=sena_completo&amp;adaptor=Local%20Search%20Engine&amp;tab=sena_completo&amp;query=any,contains,dise%C3%B1o%20de%20pcb&amp;offset=10" \h</w:instrText>
            </w:r>
            <w:r w:rsidRPr="00805A62">
              <w:fldChar w:fldCharType="separate"/>
            </w:r>
            <w:r w:rsidRPr="00805A62">
              <w:rPr>
                <w:color w:val="0000FF"/>
                <w:u w:val="single"/>
              </w:rPr>
              <w:t>https://sena-primo.hosted.exlibrisgroup.com/primo-explore/fulldisplay?docid=sena_aleph000078453&amp;context=L&amp;vid=SENA&amp;lang=es_ES&amp;search_scope=sena_completo&amp;adaptor=Local%20Search%20Engine&amp;tab=sena_completo&amp;query=any,contains,dise%C3%B1o%20de%20pcb&amp;offset=10</w:t>
            </w:r>
            <w:r w:rsidRPr="00805A62">
              <w:rPr>
                <w:color w:val="0000FF"/>
                <w:u w:val="single"/>
              </w:rPr>
              <w:fldChar w:fldCharType="end"/>
            </w:r>
          </w:p>
        </w:tc>
      </w:tr>
      <w:tr w:rsidR="001A578C" w:rsidRPr="00805A62" w14:paraId="4C3185DA" w14:textId="77777777">
        <w:tc>
          <w:tcPr>
            <w:tcW w:w="3356" w:type="dxa"/>
            <w:tcBorders>
              <w:top w:val="single" w:sz="8" w:space="0" w:color="000000"/>
              <w:left w:val="single" w:sz="8" w:space="0" w:color="000000"/>
              <w:bottom w:val="single" w:sz="8" w:space="0" w:color="000000"/>
              <w:right w:val="single" w:sz="8" w:space="0" w:color="000000"/>
            </w:tcBorders>
          </w:tcPr>
          <w:p w14:paraId="6049F148" w14:textId="77777777" w:rsidR="001A578C" w:rsidRPr="00805A62" w:rsidRDefault="00000000" w:rsidP="007A47B9">
            <w:pPr>
              <w:spacing w:line="360" w:lineRule="auto"/>
              <w:pPrChange w:id="945" w:author="USER" w:date="2022-11-23T19:33:00Z">
                <w:pPr>
                  <w:spacing w:line="240" w:lineRule="auto"/>
                </w:pPr>
              </w:pPrChange>
            </w:pPr>
            <w:r w:rsidRPr="00805A62">
              <w:rPr>
                <w:color w:val="1D1D1B"/>
              </w:rPr>
              <w:t>IPC 2221B requisitos Parte1 [</w:t>
            </w:r>
            <w:proofErr w:type="spellStart"/>
            <w:r w:rsidRPr="00805A62">
              <w:rPr>
                <w:color w:val="1D1D1B"/>
              </w:rPr>
              <w:t>Tips</w:t>
            </w:r>
            <w:proofErr w:type="spellEnd"/>
            <w:r w:rsidRPr="00805A62">
              <w:rPr>
                <w:color w:val="1D1D1B"/>
              </w:rPr>
              <w:t xml:space="preserve"> para usar la Norma Genérica de diseño de PCB]. </w:t>
            </w:r>
          </w:p>
        </w:tc>
        <w:tc>
          <w:tcPr>
            <w:tcW w:w="3356" w:type="dxa"/>
            <w:tcBorders>
              <w:top w:val="single" w:sz="8" w:space="0" w:color="000000"/>
              <w:left w:val="single" w:sz="8" w:space="0" w:color="000000"/>
              <w:bottom w:val="single" w:sz="8" w:space="0" w:color="000000"/>
              <w:right w:val="single" w:sz="8" w:space="0" w:color="000000"/>
            </w:tcBorders>
          </w:tcPr>
          <w:p w14:paraId="0FBA3BCA" w14:textId="329A93E5" w:rsidR="001A578C" w:rsidRPr="00805A62" w:rsidRDefault="00000000" w:rsidP="007A47B9">
            <w:pPr>
              <w:spacing w:line="360" w:lineRule="auto"/>
              <w:pPrChange w:id="946" w:author="USER" w:date="2022-11-23T19:33:00Z">
                <w:pPr>
                  <w:spacing w:line="240" w:lineRule="auto"/>
                </w:pPr>
              </w:pPrChange>
            </w:pPr>
            <w:r w:rsidRPr="00805A62">
              <w:fldChar w:fldCharType="begin"/>
            </w:r>
            <w:r w:rsidRPr="00805A62">
              <w:instrText xml:space="preserve"> HYPERLINK "https://www.youtube.com/c/AldeltaTechnologies" \h </w:instrText>
            </w:r>
            <w:r w:rsidRPr="00805A62">
              <w:fldChar w:fldCharType="separate"/>
            </w:r>
            <w:proofErr w:type="spellStart"/>
            <w:r w:rsidRPr="00805A62">
              <w:rPr>
                <w:u w:val="single"/>
              </w:rPr>
              <w:t>Aldelta</w:t>
            </w:r>
            <w:proofErr w:type="spellEnd"/>
            <w:r w:rsidRPr="00805A62">
              <w:rPr>
                <w:u w:val="single"/>
              </w:rPr>
              <w:t xml:space="preserve"> Technologies</w:t>
            </w:r>
            <w:r w:rsidRPr="00805A62">
              <w:rPr>
                <w:u w:val="single"/>
              </w:rPr>
              <w:fldChar w:fldCharType="end"/>
            </w:r>
            <w:r w:rsidRPr="00805A62">
              <w:rPr>
                <w:color w:val="1D1D1B"/>
              </w:rPr>
              <w:t xml:space="preserve">. (2021). </w:t>
            </w:r>
            <w:r w:rsidRPr="00805A62">
              <w:rPr>
                <w:i/>
                <w:iCs/>
                <w:color w:val="1D1D1B"/>
              </w:rPr>
              <w:t xml:space="preserve">IPC 2221B requisitos Parte1 </w:t>
            </w:r>
            <w:proofErr w:type="spellStart"/>
            <w:r w:rsidRPr="00805A62">
              <w:rPr>
                <w:i/>
                <w:iCs/>
                <w:color w:val="1D1D1B"/>
              </w:rPr>
              <w:t>Tips</w:t>
            </w:r>
            <w:proofErr w:type="spellEnd"/>
            <w:r w:rsidRPr="00805A62">
              <w:rPr>
                <w:i/>
                <w:iCs/>
                <w:color w:val="1D1D1B"/>
              </w:rPr>
              <w:t xml:space="preserve"> para usar la Norma Genérica de diseño de PCB</w:t>
            </w:r>
            <w:r w:rsidRPr="00805A62">
              <w:rPr>
                <w:i/>
                <w:iCs/>
                <w:color w:val="1D1D1B"/>
                <w:lang w:val="es-CO"/>
              </w:rPr>
              <w:t>,</w:t>
            </w:r>
            <w:r w:rsidRPr="00805A62">
              <w:rPr>
                <w:color w:val="1D1D1B"/>
              </w:rPr>
              <w:t xml:space="preserve"> [Vídeo]. YouTube. </w:t>
            </w:r>
          </w:p>
        </w:tc>
        <w:tc>
          <w:tcPr>
            <w:tcW w:w="3356" w:type="dxa"/>
            <w:tcBorders>
              <w:top w:val="single" w:sz="8" w:space="0" w:color="000000"/>
              <w:left w:val="single" w:sz="8" w:space="0" w:color="000000"/>
              <w:bottom w:val="single" w:sz="8" w:space="0" w:color="000000"/>
              <w:right w:val="single" w:sz="8" w:space="0" w:color="000000"/>
            </w:tcBorders>
          </w:tcPr>
          <w:p w14:paraId="769465AF" w14:textId="77777777" w:rsidR="001A578C" w:rsidRPr="00805A62" w:rsidRDefault="00000000" w:rsidP="007A47B9">
            <w:pPr>
              <w:spacing w:line="360" w:lineRule="auto"/>
              <w:pPrChange w:id="947" w:author="USER" w:date="2022-11-23T19:33:00Z">
                <w:pPr>
                  <w:spacing w:line="240" w:lineRule="auto"/>
                </w:pPr>
              </w:pPrChange>
            </w:pPr>
            <w:r w:rsidRPr="00805A62">
              <w:rPr>
                <w:color w:val="1D1D1B"/>
              </w:rPr>
              <w:t>Video.</w:t>
            </w:r>
          </w:p>
        </w:tc>
        <w:tc>
          <w:tcPr>
            <w:tcW w:w="3356" w:type="dxa"/>
            <w:tcBorders>
              <w:top w:val="single" w:sz="8" w:space="0" w:color="000000"/>
              <w:left w:val="single" w:sz="8" w:space="0" w:color="000000"/>
              <w:bottom w:val="single" w:sz="8" w:space="0" w:color="000000"/>
              <w:right w:val="single" w:sz="8" w:space="0" w:color="000000"/>
            </w:tcBorders>
          </w:tcPr>
          <w:p w14:paraId="360DD858" w14:textId="77777777" w:rsidR="001A578C" w:rsidRPr="00805A62" w:rsidRDefault="00000000" w:rsidP="007A47B9">
            <w:pPr>
              <w:spacing w:line="360" w:lineRule="auto"/>
              <w:pPrChange w:id="948" w:author="USER" w:date="2022-11-23T19:33:00Z">
                <w:pPr>
                  <w:spacing w:line="240" w:lineRule="auto"/>
                </w:pPr>
              </w:pPrChange>
            </w:pPr>
            <w:r w:rsidRPr="00805A62">
              <w:fldChar w:fldCharType="begin"/>
            </w:r>
            <w:r w:rsidRPr="00805A62">
              <w:instrText>HYPERLINK "https://www.youtube.com/watch?v=WKonehj93hk" \h</w:instrText>
            </w:r>
            <w:r w:rsidRPr="00805A62">
              <w:fldChar w:fldCharType="separate"/>
            </w:r>
            <w:r w:rsidRPr="00805A62">
              <w:rPr>
                <w:color w:val="0000FF"/>
                <w:u w:val="single"/>
              </w:rPr>
              <w:t>https://www.youtube.com/watch?v=WKonehj93hk</w:t>
            </w:r>
            <w:r w:rsidRPr="00805A62">
              <w:rPr>
                <w:color w:val="0000FF"/>
                <w:u w:val="single"/>
              </w:rPr>
              <w:fldChar w:fldCharType="end"/>
            </w:r>
          </w:p>
        </w:tc>
      </w:tr>
      <w:tr w:rsidR="001A578C" w:rsidRPr="00805A62" w14:paraId="310C6DCD" w14:textId="77777777">
        <w:trPr>
          <w:trHeight w:val="1065"/>
        </w:trPr>
        <w:tc>
          <w:tcPr>
            <w:tcW w:w="3356" w:type="dxa"/>
            <w:tcBorders>
              <w:top w:val="single" w:sz="8" w:space="0" w:color="000000"/>
              <w:left w:val="single" w:sz="8" w:space="0" w:color="000000"/>
              <w:bottom w:val="single" w:sz="8" w:space="0" w:color="000000"/>
              <w:right w:val="single" w:sz="8" w:space="0" w:color="000000"/>
            </w:tcBorders>
          </w:tcPr>
          <w:p w14:paraId="22E8ECE4" w14:textId="77777777" w:rsidR="001A578C" w:rsidRPr="00805A62" w:rsidRDefault="00000000" w:rsidP="007A47B9">
            <w:pPr>
              <w:spacing w:line="360" w:lineRule="auto"/>
              <w:pPrChange w:id="949" w:author="USER" w:date="2022-11-23T19:33:00Z">
                <w:pPr>
                  <w:spacing w:line="240" w:lineRule="auto"/>
                </w:pPr>
              </w:pPrChange>
            </w:pPr>
            <w:r w:rsidRPr="00805A62">
              <w:rPr>
                <w:color w:val="1D1D1B"/>
              </w:rPr>
              <w:t xml:space="preserve">Tutorial: Diseño de PCB con </w:t>
            </w:r>
            <w:proofErr w:type="spellStart"/>
            <w:r w:rsidRPr="00805A62">
              <w:rPr>
                <w:color w:val="1D1D1B"/>
              </w:rPr>
              <w:t>Fritzing</w:t>
            </w:r>
            <w:proofErr w:type="spellEnd"/>
          </w:p>
          <w:p w14:paraId="5CD4A17F" w14:textId="77777777" w:rsidR="001A578C" w:rsidRPr="00805A62" w:rsidRDefault="00000000" w:rsidP="007A47B9">
            <w:pPr>
              <w:spacing w:line="360" w:lineRule="auto"/>
              <w:pPrChange w:id="950" w:author="USER" w:date="2022-11-23T19:33:00Z">
                <w:pPr>
                  <w:spacing w:line="240" w:lineRule="auto"/>
                </w:pPr>
              </w:pPrChange>
            </w:pPr>
            <w:r w:rsidRPr="00805A62">
              <w:br/>
            </w:r>
          </w:p>
        </w:tc>
        <w:tc>
          <w:tcPr>
            <w:tcW w:w="3356" w:type="dxa"/>
            <w:tcBorders>
              <w:top w:val="single" w:sz="8" w:space="0" w:color="000000"/>
              <w:left w:val="single" w:sz="8" w:space="0" w:color="000000"/>
              <w:bottom w:val="single" w:sz="8" w:space="0" w:color="000000"/>
              <w:right w:val="single" w:sz="8" w:space="0" w:color="000000"/>
            </w:tcBorders>
          </w:tcPr>
          <w:p w14:paraId="64446797" w14:textId="5C3F943E" w:rsidR="001A578C" w:rsidRPr="00805A62" w:rsidRDefault="00000000" w:rsidP="007A47B9">
            <w:pPr>
              <w:spacing w:line="360" w:lineRule="auto"/>
              <w:pPrChange w:id="951" w:author="USER" w:date="2022-11-23T19:33:00Z">
                <w:pPr>
                  <w:spacing w:line="240" w:lineRule="auto"/>
                </w:pPr>
              </w:pPrChange>
            </w:pPr>
            <w:r w:rsidRPr="00805A62">
              <w:fldChar w:fldCharType="begin"/>
            </w:r>
            <w:r w:rsidRPr="00805A62">
              <w:instrText xml:space="preserve"> HYPERLINK "https://www.youtube.com/channel/UCSYIsOnu5XtcvaNAqFBvB9Q" \h </w:instrText>
            </w:r>
            <w:r w:rsidRPr="00805A62">
              <w:fldChar w:fldCharType="separate"/>
            </w:r>
            <w:r w:rsidRPr="00805A62">
              <w:rPr>
                <w:u w:val="single"/>
              </w:rPr>
              <w:t>Andrés Argudo</w:t>
            </w:r>
            <w:r w:rsidRPr="00805A62">
              <w:rPr>
                <w:u w:val="single"/>
              </w:rPr>
              <w:fldChar w:fldCharType="end"/>
            </w:r>
            <w:r w:rsidRPr="00805A62">
              <w:t>.</w:t>
            </w:r>
            <w:r w:rsidRPr="00805A62">
              <w:rPr>
                <w:color w:val="000000"/>
              </w:rPr>
              <w:t xml:space="preserve"> </w:t>
            </w:r>
            <w:r w:rsidRPr="00805A62">
              <w:rPr>
                <w:color w:val="1D1D1B"/>
              </w:rPr>
              <w:t xml:space="preserve">(2021). </w:t>
            </w:r>
            <w:r w:rsidRPr="00805A62">
              <w:rPr>
                <w:i/>
                <w:iCs/>
                <w:color w:val="1D1D1B"/>
              </w:rPr>
              <w:t xml:space="preserve"> Diseño de PCB con </w:t>
            </w:r>
            <w:proofErr w:type="spellStart"/>
            <w:r w:rsidRPr="00805A62">
              <w:rPr>
                <w:i/>
                <w:iCs/>
                <w:color w:val="1D1D1B"/>
              </w:rPr>
              <w:t>Fritzing</w:t>
            </w:r>
            <w:proofErr w:type="spellEnd"/>
            <w:r w:rsidRPr="00805A62">
              <w:rPr>
                <w:i/>
                <w:iCs/>
                <w:color w:val="1D1D1B"/>
                <w:lang w:val="es-CO"/>
              </w:rPr>
              <w:t xml:space="preserve">, [video], </w:t>
            </w:r>
            <w:proofErr w:type="spellStart"/>
            <w:r w:rsidRPr="00805A62">
              <w:rPr>
                <w:i/>
                <w:iCs/>
                <w:color w:val="1D1D1B"/>
                <w:lang w:val="es-CO"/>
              </w:rPr>
              <w:t>You</w:t>
            </w:r>
            <w:proofErr w:type="spellEnd"/>
            <w:r w:rsidRPr="00805A62">
              <w:rPr>
                <w:i/>
                <w:iCs/>
                <w:color w:val="1D1D1B"/>
                <w:lang w:val="es-CO"/>
              </w:rPr>
              <w:t xml:space="preserve"> </w:t>
            </w:r>
            <w:proofErr w:type="spellStart"/>
            <w:r w:rsidRPr="00805A62">
              <w:rPr>
                <w:i/>
                <w:iCs/>
                <w:color w:val="1D1D1B"/>
                <w:lang w:val="es-CO"/>
              </w:rPr>
              <w:t>Tube</w:t>
            </w:r>
            <w:proofErr w:type="spellEnd"/>
            <w:r w:rsidRPr="00805A62">
              <w:rPr>
                <w:i/>
                <w:iCs/>
                <w:color w:val="1D1D1B"/>
              </w:rPr>
              <w:t xml:space="preserve"> </w:t>
            </w:r>
          </w:p>
        </w:tc>
        <w:tc>
          <w:tcPr>
            <w:tcW w:w="3356" w:type="dxa"/>
            <w:tcBorders>
              <w:top w:val="single" w:sz="8" w:space="0" w:color="000000"/>
              <w:left w:val="single" w:sz="8" w:space="0" w:color="000000"/>
              <w:bottom w:val="single" w:sz="8" w:space="0" w:color="000000"/>
              <w:right w:val="single" w:sz="8" w:space="0" w:color="000000"/>
            </w:tcBorders>
          </w:tcPr>
          <w:p w14:paraId="2F46FF9F" w14:textId="77777777" w:rsidR="001A578C" w:rsidRPr="00805A62" w:rsidRDefault="00000000" w:rsidP="007A47B9">
            <w:pPr>
              <w:spacing w:line="360" w:lineRule="auto"/>
              <w:pPrChange w:id="952" w:author="USER" w:date="2022-11-23T19:33:00Z">
                <w:pPr>
                  <w:spacing w:line="240" w:lineRule="auto"/>
                </w:pPr>
              </w:pPrChange>
            </w:pPr>
            <w:r w:rsidRPr="00805A62">
              <w:rPr>
                <w:color w:val="1D1D1B"/>
              </w:rPr>
              <w:t>Video.</w:t>
            </w:r>
          </w:p>
        </w:tc>
        <w:tc>
          <w:tcPr>
            <w:tcW w:w="3356" w:type="dxa"/>
            <w:tcBorders>
              <w:top w:val="single" w:sz="8" w:space="0" w:color="000000"/>
              <w:left w:val="single" w:sz="8" w:space="0" w:color="000000"/>
              <w:bottom w:val="single" w:sz="8" w:space="0" w:color="000000"/>
              <w:right w:val="single" w:sz="8" w:space="0" w:color="000000"/>
            </w:tcBorders>
          </w:tcPr>
          <w:p w14:paraId="51C94297" w14:textId="77777777" w:rsidR="001A578C" w:rsidRPr="00805A62" w:rsidRDefault="00000000" w:rsidP="007A47B9">
            <w:pPr>
              <w:spacing w:line="360" w:lineRule="auto"/>
              <w:pPrChange w:id="953" w:author="USER" w:date="2022-11-23T19:33:00Z">
                <w:pPr>
                  <w:spacing w:line="240" w:lineRule="auto"/>
                </w:pPr>
              </w:pPrChange>
            </w:pPr>
            <w:r w:rsidRPr="00805A62">
              <w:fldChar w:fldCharType="begin"/>
            </w:r>
            <w:r w:rsidRPr="00805A62">
              <w:instrText>HYPERLINK "https://www.youtube.com/watch?v=DamOAfvkFjo" \h</w:instrText>
            </w:r>
            <w:r w:rsidRPr="00805A62">
              <w:fldChar w:fldCharType="separate"/>
            </w:r>
            <w:r w:rsidRPr="00805A62">
              <w:rPr>
                <w:color w:val="0000FF"/>
                <w:u w:val="single"/>
              </w:rPr>
              <w:t>https://www.youtube.com/watch?v=DamOAfvkFjo</w:t>
            </w:r>
            <w:r w:rsidRPr="00805A62">
              <w:rPr>
                <w:color w:val="0000FF"/>
                <w:u w:val="single"/>
              </w:rPr>
              <w:fldChar w:fldCharType="end"/>
            </w:r>
          </w:p>
        </w:tc>
      </w:tr>
      <w:tr w:rsidR="001A578C" w:rsidRPr="00805A62" w14:paraId="69D2AA66" w14:textId="77777777">
        <w:tc>
          <w:tcPr>
            <w:tcW w:w="3356" w:type="dxa"/>
            <w:tcBorders>
              <w:top w:val="single" w:sz="8" w:space="0" w:color="000000"/>
              <w:left w:val="single" w:sz="8" w:space="0" w:color="000000"/>
              <w:bottom w:val="single" w:sz="8" w:space="0" w:color="000000"/>
              <w:right w:val="single" w:sz="8" w:space="0" w:color="000000"/>
            </w:tcBorders>
          </w:tcPr>
          <w:p w14:paraId="44DD2E3C" w14:textId="77777777" w:rsidR="001A578C" w:rsidRPr="00805A62" w:rsidRDefault="00000000" w:rsidP="007A47B9">
            <w:pPr>
              <w:spacing w:line="360" w:lineRule="auto"/>
              <w:pPrChange w:id="954" w:author="USER" w:date="2022-11-23T19:33:00Z">
                <w:pPr>
                  <w:spacing w:line="240" w:lineRule="auto"/>
                </w:pPr>
              </w:pPrChange>
            </w:pPr>
            <w:r w:rsidRPr="00805A62">
              <w:rPr>
                <w:color w:val="1D1D1B"/>
              </w:rPr>
              <w:t>IPC-J-STD-075-Spanish: Clasificación de componentes electrónicos no-IC para procesos de ensamble</w:t>
            </w:r>
          </w:p>
        </w:tc>
        <w:tc>
          <w:tcPr>
            <w:tcW w:w="3356" w:type="dxa"/>
            <w:tcBorders>
              <w:top w:val="single" w:sz="8" w:space="0" w:color="000000"/>
              <w:left w:val="single" w:sz="8" w:space="0" w:color="000000"/>
              <w:bottom w:val="single" w:sz="8" w:space="0" w:color="000000"/>
              <w:right w:val="single" w:sz="8" w:space="0" w:color="000000"/>
            </w:tcBorders>
          </w:tcPr>
          <w:p w14:paraId="744388B0" w14:textId="4CA31320" w:rsidR="001A578C" w:rsidRPr="00805A62" w:rsidRDefault="00000000" w:rsidP="007A47B9">
            <w:pPr>
              <w:spacing w:line="360" w:lineRule="auto"/>
              <w:pPrChange w:id="955" w:author="USER" w:date="2022-11-23T19:33:00Z">
                <w:pPr>
                  <w:spacing w:line="240" w:lineRule="auto"/>
                </w:pPr>
              </w:pPrChange>
            </w:pPr>
            <w:r w:rsidRPr="00805A62">
              <w:rPr>
                <w:color w:val="1D1D1B"/>
                <w:lang w:val="en-US"/>
              </w:rPr>
              <w:t xml:space="preserve">IPC Build Electronics Better. (01 de 09 de 2008). </w:t>
            </w:r>
            <w:r w:rsidRPr="00805A62">
              <w:rPr>
                <w:color w:val="1D1D1B"/>
              </w:rPr>
              <w:t xml:space="preserve">IPC-J-STD-075-Spanish: Clasificación de componentes electrónicos no-IC para procesos de ensamble. </w:t>
            </w:r>
          </w:p>
        </w:tc>
        <w:tc>
          <w:tcPr>
            <w:tcW w:w="3356" w:type="dxa"/>
            <w:tcBorders>
              <w:top w:val="single" w:sz="8" w:space="0" w:color="000000"/>
              <w:left w:val="single" w:sz="8" w:space="0" w:color="000000"/>
              <w:bottom w:val="single" w:sz="8" w:space="0" w:color="000000"/>
              <w:right w:val="single" w:sz="8" w:space="0" w:color="000000"/>
            </w:tcBorders>
          </w:tcPr>
          <w:p w14:paraId="5DDFC06C" w14:textId="77777777" w:rsidR="001A578C" w:rsidRPr="00805A62" w:rsidRDefault="00000000" w:rsidP="007A47B9">
            <w:pPr>
              <w:spacing w:line="360" w:lineRule="auto"/>
              <w:pPrChange w:id="956" w:author="USER" w:date="2022-11-23T19:33:00Z">
                <w:pPr>
                  <w:spacing w:line="240" w:lineRule="auto"/>
                </w:pPr>
              </w:pPrChange>
            </w:pPr>
            <w:r w:rsidRPr="00805A62">
              <w:rPr>
                <w:color w:val="000000"/>
              </w:rPr>
              <w:t>Norma</w:t>
            </w:r>
          </w:p>
        </w:tc>
        <w:tc>
          <w:tcPr>
            <w:tcW w:w="3356" w:type="dxa"/>
            <w:tcBorders>
              <w:top w:val="single" w:sz="8" w:space="0" w:color="000000"/>
              <w:left w:val="single" w:sz="8" w:space="0" w:color="000000"/>
              <w:bottom w:val="single" w:sz="8" w:space="0" w:color="000000"/>
              <w:right w:val="single" w:sz="8" w:space="0" w:color="000000"/>
            </w:tcBorders>
          </w:tcPr>
          <w:p w14:paraId="6BE5CC11" w14:textId="77777777" w:rsidR="001A578C" w:rsidRPr="00805A62" w:rsidRDefault="00000000" w:rsidP="007A47B9">
            <w:pPr>
              <w:spacing w:line="360" w:lineRule="auto"/>
              <w:pPrChange w:id="957" w:author="USER" w:date="2022-11-23T19:33:00Z">
                <w:pPr>
                  <w:spacing w:line="240" w:lineRule="auto"/>
                </w:pPr>
              </w:pPrChange>
            </w:pPr>
            <w:r w:rsidRPr="00805A62">
              <w:fldChar w:fldCharType="begin"/>
            </w:r>
            <w:r w:rsidRPr="00805A62">
              <w:instrText>HYPERLINK "http://www.ipc.org/TOC/J-STD-075-SP-TOC.pdf" \h</w:instrText>
            </w:r>
            <w:r w:rsidRPr="00805A62">
              <w:fldChar w:fldCharType="separate"/>
            </w:r>
            <w:r w:rsidRPr="00805A62">
              <w:rPr>
                <w:color w:val="0000FF"/>
                <w:u w:val="single"/>
              </w:rPr>
              <w:t>http://www.ipc.org/TOC/J-STD-075-SP-TOC.pdf</w:t>
            </w:r>
            <w:r w:rsidRPr="00805A62">
              <w:rPr>
                <w:color w:val="0000FF"/>
                <w:u w:val="single"/>
              </w:rPr>
              <w:fldChar w:fldCharType="end"/>
            </w:r>
          </w:p>
        </w:tc>
      </w:tr>
      <w:tr w:rsidR="001A578C" w:rsidRPr="00805A62" w14:paraId="4C01D004" w14:textId="77777777">
        <w:tc>
          <w:tcPr>
            <w:tcW w:w="3356" w:type="dxa"/>
            <w:tcBorders>
              <w:top w:val="single" w:sz="8" w:space="0" w:color="000000"/>
              <w:left w:val="single" w:sz="8" w:space="0" w:color="000000"/>
              <w:bottom w:val="single" w:sz="8" w:space="0" w:color="000000"/>
              <w:right w:val="single" w:sz="8" w:space="0" w:color="000000"/>
            </w:tcBorders>
          </w:tcPr>
          <w:p w14:paraId="51DFFF91" w14:textId="77777777" w:rsidR="001A578C" w:rsidRPr="00805A62" w:rsidRDefault="00000000" w:rsidP="007A47B9">
            <w:pPr>
              <w:spacing w:line="360" w:lineRule="auto"/>
              <w:pPrChange w:id="958" w:author="USER" w:date="2022-11-23T19:33:00Z">
                <w:pPr>
                  <w:spacing w:line="240" w:lineRule="auto"/>
                </w:pPr>
              </w:pPrChange>
            </w:pPr>
            <w:r w:rsidRPr="00805A62">
              <w:rPr>
                <w:color w:val="1D1D1B"/>
              </w:rPr>
              <w:t>IPC-1601A: Guía para el manejo y almacenamiento de tarjetas impresas</w:t>
            </w:r>
          </w:p>
        </w:tc>
        <w:tc>
          <w:tcPr>
            <w:tcW w:w="3356" w:type="dxa"/>
            <w:tcBorders>
              <w:top w:val="single" w:sz="8" w:space="0" w:color="000000"/>
              <w:left w:val="single" w:sz="8" w:space="0" w:color="000000"/>
              <w:bottom w:val="single" w:sz="8" w:space="0" w:color="000000"/>
              <w:right w:val="single" w:sz="8" w:space="0" w:color="000000"/>
            </w:tcBorders>
          </w:tcPr>
          <w:p w14:paraId="195C48D3" w14:textId="4DE57997" w:rsidR="001A578C" w:rsidRPr="00805A62" w:rsidRDefault="00000000" w:rsidP="007A47B9">
            <w:pPr>
              <w:spacing w:line="360" w:lineRule="auto"/>
              <w:jc w:val="both"/>
              <w:pPrChange w:id="959" w:author="USER" w:date="2022-11-23T19:33:00Z">
                <w:pPr>
                  <w:spacing w:line="240" w:lineRule="auto"/>
                  <w:jc w:val="both"/>
                </w:pPr>
              </w:pPrChange>
            </w:pPr>
            <w:r w:rsidRPr="00805A62">
              <w:rPr>
                <w:color w:val="000000"/>
                <w:lang w:val="en-US"/>
              </w:rPr>
              <w:t xml:space="preserve">IPC Build Electronics Better. (01 de 06 de 2016). </w:t>
            </w:r>
            <w:r w:rsidRPr="00805A62">
              <w:rPr>
                <w:color w:val="000000"/>
              </w:rPr>
              <w:t xml:space="preserve">IPC-1601A: Guía para el manejo y almacenamiento de tarjetas impresas. </w:t>
            </w:r>
          </w:p>
        </w:tc>
        <w:tc>
          <w:tcPr>
            <w:tcW w:w="3356" w:type="dxa"/>
            <w:tcBorders>
              <w:top w:val="single" w:sz="8" w:space="0" w:color="000000"/>
              <w:left w:val="single" w:sz="8" w:space="0" w:color="000000"/>
              <w:bottom w:val="single" w:sz="8" w:space="0" w:color="000000"/>
              <w:right w:val="single" w:sz="8" w:space="0" w:color="000000"/>
            </w:tcBorders>
          </w:tcPr>
          <w:p w14:paraId="046296C1" w14:textId="77777777" w:rsidR="001A578C" w:rsidRPr="00805A62" w:rsidRDefault="00000000" w:rsidP="007A47B9">
            <w:pPr>
              <w:spacing w:line="360" w:lineRule="auto"/>
              <w:pPrChange w:id="960" w:author="USER" w:date="2022-11-23T19:33:00Z">
                <w:pPr>
                  <w:spacing w:line="240" w:lineRule="auto"/>
                </w:pPr>
              </w:pPrChange>
            </w:pPr>
            <w:r w:rsidRPr="00805A62">
              <w:rPr>
                <w:color w:val="000000"/>
              </w:rPr>
              <w:t>Norma</w:t>
            </w:r>
          </w:p>
        </w:tc>
        <w:tc>
          <w:tcPr>
            <w:tcW w:w="3356" w:type="dxa"/>
            <w:tcBorders>
              <w:top w:val="single" w:sz="8" w:space="0" w:color="000000"/>
              <w:left w:val="single" w:sz="8" w:space="0" w:color="000000"/>
              <w:bottom w:val="single" w:sz="8" w:space="0" w:color="000000"/>
              <w:right w:val="single" w:sz="8" w:space="0" w:color="000000"/>
            </w:tcBorders>
          </w:tcPr>
          <w:p w14:paraId="553E2442" w14:textId="77777777" w:rsidR="001A578C" w:rsidRPr="00805A62" w:rsidRDefault="00000000" w:rsidP="007A47B9">
            <w:pPr>
              <w:spacing w:line="360" w:lineRule="auto"/>
              <w:pPrChange w:id="961" w:author="USER" w:date="2022-11-23T19:33:00Z">
                <w:pPr>
                  <w:spacing w:line="240" w:lineRule="auto"/>
                </w:pPr>
              </w:pPrChange>
            </w:pPr>
            <w:r w:rsidRPr="00805A62">
              <w:fldChar w:fldCharType="begin"/>
            </w:r>
            <w:r w:rsidRPr="00805A62">
              <w:instrText>HYPERLINK "http://www.ipc.org/TOC/ipc-1601A-SP-TOC.pdf" \h</w:instrText>
            </w:r>
            <w:r w:rsidRPr="00805A62">
              <w:fldChar w:fldCharType="separate"/>
            </w:r>
            <w:r w:rsidRPr="00805A62">
              <w:rPr>
                <w:color w:val="0000FF"/>
                <w:u w:val="single"/>
              </w:rPr>
              <w:t>http://www.ipc.org/TOC/ipc-1601A-SP-TOC.pdf</w:t>
            </w:r>
            <w:r w:rsidRPr="00805A62">
              <w:rPr>
                <w:color w:val="0000FF"/>
                <w:u w:val="single"/>
              </w:rPr>
              <w:fldChar w:fldCharType="end"/>
            </w:r>
          </w:p>
        </w:tc>
      </w:tr>
      <w:tr w:rsidR="001A578C" w:rsidRPr="00805A62" w14:paraId="62DED3A1" w14:textId="77777777">
        <w:tc>
          <w:tcPr>
            <w:tcW w:w="3356" w:type="dxa"/>
            <w:tcBorders>
              <w:top w:val="single" w:sz="8" w:space="0" w:color="000000"/>
              <w:left w:val="single" w:sz="8" w:space="0" w:color="000000"/>
              <w:bottom w:val="single" w:sz="8" w:space="0" w:color="000000"/>
              <w:right w:val="single" w:sz="8" w:space="0" w:color="000000"/>
            </w:tcBorders>
          </w:tcPr>
          <w:p w14:paraId="7C9613B3" w14:textId="77777777" w:rsidR="001A578C" w:rsidRPr="00805A62" w:rsidRDefault="00000000" w:rsidP="007A47B9">
            <w:pPr>
              <w:spacing w:line="360" w:lineRule="auto"/>
              <w:pPrChange w:id="962" w:author="USER" w:date="2022-11-23T19:33:00Z">
                <w:pPr>
                  <w:spacing w:line="240" w:lineRule="auto"/>
                </w:pPr>
              </w:pPrChange>
            </w:pPr>
            <w:r w:rsidRPr="00805A62">
              <w:rPr>
                <w:color w:val="1D1D1B"/>
              </w:rPr>
              <w:t>IPC-2591: Intercambio en fábricas conectadas (CFX)</w:t>
            </w:r>
          </w:p>
        </w:tc>
        <w:tc>
          <w:tcPr>
            <w:tcW w:w="3356" w:type="dxa"/>
            <w:tcBorders>
              <w:top w:val="single" w:sz="8" w:space="0" w:color="000000"/>
              <w:left w:val="single" w:sz="8" w:space="0" w:color="000000"/>
              <w:bottom w:val="single" w:sz="8" w:space="0" w:color="000000"/>
              <w:right w:val="single" w:sz="8" w:space="0" w:color="000000"/>
            </w:tcBorders>
          </w:tcPr>
          <w:p w14:paraId="247EA999" w14:textId="171D8087" w:rsidR="001A578C" w:rsidRPr="00805A62" w:rsidRDefault="00000000" w:rsidP="007A47B9">
            <w:pPr>
              <w:spacing w:line="360" w:lineRule="auto"/>
              <w:jc w:val="both"/>
              <w:pPrChange w:id="963" w:author="USER" w:date="2022-11-23T19:33:00Z">
                <w:pPr>
                  <w:spacing w:line="240" w:lineRule="auto"/>
                  <w:jc w:val="both"/>
                </w:pPr>
              </w:pPrChange>
            </w:pPr>
            <w:r w:rsidRPr="00805A62">
              <w:rPr>
                <w:color w:val="000000"/>
                <w:lang w:val="en-US"/>
              </w:rPr>
              <w:t xml:space="preserve">IPC Build Electronics Better. (01 de 03 de 2019). </w:t>
            </w:r>
            <w:r w:rsidRPr="00805A62">
              <w:rPr>
                <w:color w:val="000000"/>
              </w:rPr>
              <w:t xml:space="preserve">IPC-2591: Intercambio en fábricas conectadas (CFX). </w:t>
            </w:r>
          </w:p>
        </w:tc>
        <w:tc>
          <w:tcPr>
            <w:tcW w:w="3356" w:type="dxa"/>
            <w:tcBorders>
              <w:top w:val="single" w:sz="8" w:space="0" w:color="000000"/>
              <w:left w:val="single" w:sz="8" w:space="0" w:color="000000"/>
              <w:bottom w:val="single" w:sz="8" w:space="0" w:color="000000"/>
              <w:right w:val="single" w:sz="8" w:space="0" w:color="000000"/>
            </w:tcBorders>
          </w:tcPr>
          <w:p w14:paraId="2A3D17E4" w14:textId="77777777" w:rsidR="001A578C" w:rsidRPr="00805A62" w:rsidRDefault="00000000" w:rsidP="007A47B9">
            <w:pPr>
              <w:spacing w:line="360" w:lineRule="auto"/>
              <w:pPrChange w:id="964" w:author="USER" w:date="2022-11-23T19:33:00Z">
                <w:pPr>
                  <w:spacing w:line="240" w:lineRule="auto"/>
                </w:pPr>
              </w:pPrChange>
            </w:pPr>
            <w:r w:rsidRPr="00805A62">
              <w:rPr>
                <w:color w:val="000000"/>
              </w:rPr>
              <w:t>Norma</w:t>
            </w:r>
          </w:p>
        </w:tc>
        <w:tc>
          <w:tcPr>
            <w:tcW w:w="3356" w:type="dxa"/>
            <w:tcBorders>
              <w:top w:val="single" w:sz="8" w:space="0" w:color="000000"/>
              <w:left w:val="single" w:sz="8" w:space="0" w:color="000000"/>
              <w:bottom w:val="single" w:sz="8" w:space="0" w:color="000000"/>
              <w:right w:val="single" w:sz="8" w:space="0" w:color="000000"/>
            </w:tcBorders>
          </w:tcPr>
          <w:p w14:paraId="04CA6058" w14:textId="77777777" w:rsidR="001A578C" w:rsidRPr="00805A62" w:rsidRDefault="00000000" w:rsidP="007A47B9">
            <w:pPr>
              <w:spacing w:line="360" w:lineRule="auto"/>
              <w:pPrChange w:id="965" w:author="USER" w:date="2022-11-23T19:33:00Z">
                <w:pPr>
                  <w:spacing w:line="240" w:lineRule="auto"/>
                </w:pPr>
              </w:pPrChange>
            </w:pPr>
            <w:r w:rsidRPr="00805A62">
              <w:fldChar w:fldCharType="begin"/>
            </w:r>
            <w:r w:rsidRPr="00805A62">
              <w:instrText>HYPERLINK "http://www.ipc.org/TOC/IPC-2591-Spanish-toc.pdf" \h</w:instrText>
            </w:r>
            <w:r w:rsidRPr="00805A62">
              <w:fldChar w:fldCharType="separate"/>
            </w:r>
            <w:r w:rsidRPr="00805A62">
              <w:rPr>
                <w:color w:val="0000FF"/>
                <w:u w:val="single"/>
              </w:rPr>
              <w:t>http://www.ipc.org/TOC/IPC-2591-Spanish-toc.pdf</w:t>
            </w:r>
            <w:r w:rsidRPr="00805A62">
              <w:rPr>
                <w:color w:val="0000FF"/>
                <w:u w:val="single"/>
              </w:rPr>
              <w:fldChar w:fldCharType="end"/>
            </w:r>
          </w:p>
        </w:tc>
      </w:tr>
    </w:tbl>
    <w:p w14:paraId="047E83C5" w14:textId="47373470" w:rsidR="001A578C" w:rsidRPr="00805A62" w:rsidRDefault="00000000" w:rsidP="007A47B9">
      <w:pPr>
        <w:spacing w:line="360" w:lineRule="auto"/>
        <w:pPrChange w:id="966" w:author="USER" w:date="2022-11-23T19:33:00Z">
          <w:pPr/>
        </w:pPrChange>
      </w:pPr>
      <w:r w:rsidRPr="00805A62">
        <w:br/>
      </w:r>
      <w:r w:rsidRPr="00805A62">
        <w:rPr>
          <w:b/>
          <w:color w:val="000000"/>
        </w:rPr>
        <w:t>Glosario</w:t>
      </w:r>
    </w:p>
    <w:tbl>
      <w:tblPr>
        <w:tblStyle w:val="Style157"/>
        <w:tblW w:w="134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38"/>
        <w:gridCol w:w="11987"/>
      </w:tblGrid>
      <w:tr w:rsidR="001A578C" w:rsidRPr="00805A62" w14:paraId="5CE31155" w14:textId="77777777">
        <w:trPr>
          <w:trHeight w:val="660"/>
        </w:trPr>
        <w:tc>
          <w:tcPr>
            <w:tcW w:w="1438" w:type="dxa"/>
            <w:tcBorders>
              <w:top w:val="single" w:sz="8" w:space="0" w:color="000000"/>
              <w:left w:val="single" w:sz="8" w:space="0" w:color="000000"/>
              <w:bottom w:val="single" w:sz="8" w:space="0" w:color="000000"/>
              <w:right w:val="single" w:sz="8" w:space="0" w:color="000000"/>
            </w:tcBorders>
            <w:shd w:val="clear" w:color="auto" w:fill="C9DAF8"/>
          </w:tcPr>
          <w:p w14:paraId="0491C8A1" w14:textId="77777777" w:rsidR="001A578C" w:rsidRPr="00805A62" w:rsidRDefault="00000000" w:rsidP="007A47B9">
            <w:pPr>
              <w:spacing w:line="360" w:lineRule="auto"/>
              <w:pPrChange w:id="967" w:author="USER" w:date="2022-11-23T19:33:00Z">
                <w:pPr>
                  <w:spacing w:line="240" w:lineRule="auto"/>
                </w:pPr>
              </w:pPrChange>
            </w:pPr>
            <w:r w:rsidRPr="00805A62">
              <w:rPr>
                <w:b/>
                <w:color w:val="000000"/>
              </w:rPr>
              <w:t>Tipo de recurso</w:t>
            </w:r>
          </w:p>
        </w:tc>
        <w:tc>
          <w:tcPr>
            <w:tcW w:w="11987" w:type="dxa"/>
            <w:tcBorders>
              <w:top w:val="single" w:sz="8" w:space="0" w:color="000000"/>
              <w:left w:val="single" w:sz="8" w:space="0" w:color="000000"/>
              <w:bottom w:val="single" w:sz="8" w:space="0" w:color="000000"/>
              <w:right w:val="single" w:sz="8" w:space="0" w:color="000000"/>
            </w:tcBorders>
            <w:shd w:val="clear" w:color="auto" w:fill="C9DAF8"/>
          </w:tcPr>
          <w:p w14:paraId="67CA7478" w14:textId="77777777" w:rsidR="001A578C" w:rsidRPr="00805A62" w:rsidRDefault="00000000" w:rsidP="007A47B9">
            <w:pPr>
              <w:spacing w:line="360" w:lineRule="auto"/>
              <w:jc w:val="center"/>
              <w:pPrChange w:id="968" w:author="USER" w:date="2022-11-23T19:33:00Z">
                <w:pPr>
                  <w:spacing w:line="240" w:lineRule="auto"/>
                  <w:jc w:val="center"/>
                </w:pPr>
              </w:pPrChange>
            </w:pPr>
            <w:r w:rsidRPr="00805A62">
              <w:rPr>
                <w:color w:val="000000"/>
              </w:rPr>
              <w:t>Glosario obtenido de (Peterson, 2020)</w:t>
            </w:r>
          </w:p>
        </w:tc>
      </w:tr>
      <w:tr w:rsidR="001A578C" w:rsidRPr="00805A62" w14:paraId="600FC373" w14:textId="77777777">
        <w:tc>
          <w:tcPr>
            <w:tcW w:w="1438" w:type="dxa"/>
            <w:tcBorders>
              <w:top w:val="single" w:sz="8" w:space="0" w:color="000000"/>
              <w:left w:val="single" w:sz="8" w:space="0" w:color="000000"/>
              <w:bottom w:val="single" w:sz="8" w:space="0" w:color="000000"/>
              <w:right w:val="single" w:sz="8" w:space="0" w:color="000000"/>
            </w:tcBorders>
          </w:tcPr>
          <w:p w14:paraId="0E1CDFBF" w14:textId="77777777" w:rsidR="001A578C" w:rsidRPr="00805A62" w:rsidRDefault="00000000" w:rsidP="007A47B9">
            <w:pPr>
              <w:spacing w:line="360" w:lineRule="auto"/>
              <w:pPrChange w:id="969" w:author="USER" w:date="2022-11-23T19:33:00Z">
                <w:pPr>
                  <w:spacing w:line="240" w:lineRule="auto"/>
                </w:pPr>
              </w:pPrChange>
            </w:pPr>
            <w:r w:rsidRPr="00805A62">
              <w:rPr>
                <w:color w:val="000000"/>
              </w:rPr>
              <w:t>ASIC</w:t>
            </w:r>
          </w:p>
        </w:tc>
        <w:tc>
          <w:tcPr>
            <w:tcW w:w="11987" w:type="dxa"/>
            <w:tcBorders>
              <w:top w:val="single" w:sz="8" w:space="0" w:color="000000"/>
              <w:left w:val="single" w:sz="8" w:space="0" w:color="000000"/>
              <w:bottom w:val="single" w:sz="8" w:space="0" w:color="000000"/>
              <w:right w:val="single" w:sz="8" w:space="0" w:color="000000"/>
            </w:tcBorders>
          </w:tcPr>
          <w:p w14:paraId="04C04B27" w14:textId="2BE37AFD" w:rsidR="001A578C" w:rsidRPr="00805A62" w:rsidRDefault="00000000" w:rsidP="007A47B9">
            <w:pPr>
              <w:spacing w:line="360" w:lineRule="auto"/>
              <w:pPrChange w:id="970" w:author="USER" w:date="2022-11-23T19:33:00Z">
                <w:pPr>
                  <w:spacing w:line="240" w:lineRule="auto"/>
                </w:pPr>
              </w:pPrChange>
            </w:pPr>
            <w:r w:rsidRPr="00805A62">
              <w:rPr>
                <w:color w:val="000000"/>
              </w:rPr>
              <w:t>Circuito integrado para aplicaciones específicas (por sus siglas en inglés).</w:t>
            </w:r>
          </w:p>
        </w:tc>
      </w:tr>
      <w:tr w:rsidR="001A578C" w:rsidRPr="00805A62" w14:paraId="122E055C" w14:textId="77777777">
        <w:tc>
          <w:tcPr>
            <w:tcW w:w="1438" w:type="dxa"/>
            <w:tcBorders>
              <w:top w:val="single" w:sz="8" w:space="0" w:color="000000"/>
              <w:left w:val="single" w:sz="8" w:space="0" w:color="000000"/>
              <w:bottom w:val="single" w:sz="8" w:space="0" w:color="000000"/>
              <w:right w:val="single" w:sz="8" w:space="0" w:color="000000"/>
            </w:tcBorders>
          </w:tcPr>
          <w:p w14:paraId="57C9FA07" w14:textId="77777777" w:rsidR="001A578C" w:rsidRPr="00805A62" w:rsidRDefault="00000000" w:rsidP="007A47B9">
            <w:pPr>
              <w:spacing w:line="360" w:lineRule="auto"/>
              <w:pPrChange w:id="971" w:author="USER" w:date="2022-11-23T19:33:00Z">
                <w:pPr>
                  <w:spacing w:line="240" w:lineRule="auto"/>
                </w:pPr>
              </w:pPrChange>
            </w:pPr>
            <w:r w:rsidRPr="00805A62">
              <w:rPr>
                <w:color w:val="000000"/>
              </w:rPr>
              <w:t>CAD</w:t>
            </w:r>
          </w:p>
        </w:tc>
        <w:tc>
          <w:tcPr>
            <w:tcW w:w="11987" w:type="dxa"/>
            <w:tcBorders>
              <w:top w:val="single" w:sz="8" w:space="0" w:color="000000"/>
              <w:left w:val="single" w:sz="8" w:space="0" w:color="000000"/>
              <w:bottom w:val="single" w:sz="8" w:space="0" w:color="000000"/>
              <w:right w:val="single" w:sz="8" w:space="0" w:color="000000"/>
            </w:tcBorders>
          </w:tcPr>
          <w:p w14:paraId="7A89C3EB" w14:textId="50F20EA1" w:rsidR="001A578C" w:rsidRPr="00805A62" w:rsidRDefault="00000000" w:rsidP="007A47B9">
            <w:pPr>
              <w:spacing w:line="360" w:lineRule="auto"/>
              <w:pPrChange w:id="972" w:author="USER" w:date="2022-11-23T19:33:00Z">
                <w:pPr>
                  <w:spacing w:line="240" w:lineRule="auto"/>
                </w:pPr>
              </w:pPrChange>
            </w:pPr>
            <w:r w:rsidRPr="00805A62">
              <w:rPr>
                <w:color w:val="000000"/>
              </w:rPr>
              <w:t>Diseño asistido por computadora (por sus siglas en inglés); las herramientas CAD se usan para diseñar PCB para fines de fabricación.</w:t>
            </w:r>
          </w:p>
        </w:tc>
      </w:tr>
      <w:tr w:rsidR="001A578C" w:rsidRPr="00805A62" w14:paraId="7DF4D387" w14:textId="77777777">
        <w:tc>
          <w:tcPr>
            <w:tcW w:w="1438" w:type="dxa"/>
            <w:tcBorders>
              <w:top w:val="single" w:sz="8" w:space="0" w:color="000000"/>
              <w:left w:val="single" w:sz="8" w:space="0" w:color="000000"/>
              <w:bottom w:val="single" w:sz="8" w:space="0" w:color="000000"/>
              <w:right w:val="single" w:sz="8" w:space="0" w:color="000000"/>
            </w:tcBorders>
          </w:tcPr>
          <w:p w14:paraId="0A905EFC" w14:textId="77777777" w:rsidR="001A578C" w:rsidRPr="00805A62" w:rsidRDefault="00000000" w:rsidP="007A47B9">
            <w:pPr>
              <w:spacing w:line="360" w:lineRule="auto"/>
              <w:pPrChange w:id="973" w:author="USER" w:date="2022-11-23T19:33:00Z">
                <w:pPr>
                  <w:spacing w:line="240" w:lineRule="auto"/>
                </w:pPr>
              </w:pPrChange>
            </w:pPr>
            <w:r w:rsidRPr="00805A62">
              <w:rPr>
                <w:color w:val="000000"/>
              </w:rPr>
              <w:t>Circuito</w:t>
            </w:r>
          </w:p>
        </w:tc>
        <w:tc>
          <w:tcPr>
            <w:tcW w:w="11987" w:type="dxa"/>
            <w:tcBorders>
              <w:top w:val="single" w:sz="8" w:space="0" w:color="000000"/>
              <w:left w:val="single" w:sz="8" w:space="0" w:color="000000"/>
              <w:bottom w:val="single" w:sz="8" w:space="0" w:color="000000"/>
              <w:right w:val="single" w:sz="8" w:space="0" w:color="000000"/>
            </w:tcBorders>
          </w:tcPr>
          <w:p w14:paraId="5F98A4BD" w14:textId="712824B5" w:rsidR="001A578C" w:rsidRPr="00805A62" w:rsidRDefault="00000000" w:rsidP="007A47B9">
            <w:pPr>
              <w:spacing w:line="360" w:lineRule="auto"/>
              <w:pPrChange w:id="974" w:author="USER" w:date="2022-11-23T19:33:00Z">
                <w:pPr>
                  <w:spacing w:line="240" w:lineRule="auto"/>
                </w:pPr>
              </w:pPrChange>
            </w:pPr>
            <w:r w:rsidRPr="00805A62">
              <w:rPr>
                <w:color w:val="000000"/>
              </w:rPr>
              <w:t>Agrupación de componentes eléctricos y/o electrónicos que llevan a cabo una función específica al conectarlos entre sí.</w:t>
            </w:r>
          </w:p>
        </w:tc>
      </w:tr>
      <w:tr w:rsidR="001A578C" w:rsidRPr="00805A62" w14:paraId="7190919A" w14:textId="77777777">
        <w:tc>
          <w:tcPr>
            <w:tcW w:w="1438" w:type="dxa"/>
            <w:tcBorders>
              <w:top w:val="single" w:sz="8" w:space="0" w:color="000000"/>
              <w:left w:val="single" w:sz="8" w:space="0" w:color="000000"/>
              <w:bottom w:val="single" w:sz="8" w:space="0" w:color="000000"/>
              <w:right w:val="single" w:sz="8" w:space="0" w:color="000000"/>
            </w:tcBorders>
          </w:tcPr>
          <w:p w14:paraId="3463DF53" w14:textId="77777777" w:rsidR="001A578C" w:rsidRPr="00805A62" w:rsidRDefault="00000000" w:rsidP="007A47B9">
            <w:pPr>
              <w:spacing w:line="360" w:lineRule="auto"/>
              <w:pPrChange w:id="975" w:author="USER" w:date="2022-11-23T19:33:00Z">
                <w:pPr>
                  <w:spacing w:line="240" w:lineRule="auto"/>
                </w:pPr>
              </w:pPrChange>
            </w:pPr>
            <w:r w:rsidRPr="00805A62">
              <w:rPr>
                <w:color w:val="000000"/>
              </w:rPr>
              <w:t>DFA</w:t>
            </w:r>
          </w:p>
        </w:tc>
        <w:tc>
          <w:tcPr>
            <w:tcW w:w="11987" w:type="dxa"/>
            <w:tcBorders>
              <w:top w:val="single" w:sz="8" w:space="0" w:color="000000"/>
              <w:left w:val="single" w:sz="8" w:space="0" w:color="000000"/>
              <w:bottom w:val="single" w:sz="8" w:space="0" w:color="000000"/>
              <w:right w:val="single" w:sz="8" w:space="0" w:color="000000"/>
            </w:tcBorders>
          </w:tcPr>
          <w:p w14:paraId="767B4199" w14:textId="2C151503" w:rsidR="001A578C" w:rsidRPr="00805A62" w:rsidRDefault="00000000" w:rsidP="007A47B9">
            <w:pPr>
              <w:spacing w:line="360" w:lineRule="auto"/>
              <w:pPrChange w:id="976" w:author="USER" w:date="2022-11-23T19:33:00Z">
                <w:pPr>
                  <w:spacing w:line="240" w:lineRule="auto"/>
                </w:pPr>
              </w:pPrChange>
            </w:pPr>
            <w:r w:rsidRPr="00805A62">
              <w:rPr>
                <w:color w:val="000000"/>
              </w:rPr>
              <w:t>Diseño para montaje (por sus siglas en inglés); son las especificaciones de diseño para el proceso de ensamblaje de PCB.</w:t>
            </w:r>
          </w:p>
        </w:tc>
      </w:tr>
      <w:tr w:rsidR="001A578C" w:rsidRPr="00805A62" w14:paraId="52C82FA1" w14:textId="77777777">
        <w:tc>
          <w:tcPr>
            <w:tcW w:w="1438" w:type="dxa"/>
            <w:tcBorders>
              <w:top w:val="single" w:sz="8" w:space="0" w:color="000000"/>
              <w:left w:val="single" w:sz="8" w:space="0" w:color="000000"/>
              <w:bottom w:val="single" w:sz="8" w:space="0" w:color="000000"/>
              <w:right w:val="single" w:sz="8" w:space="0" w:color="000000"/>
            </w:tcBorders>
          </w:tcPr>
          <w:p w14:paraId="522EA712" w14:textId="77777777" w:rsidR="001A578C" w:rsidRPr="00805A62" w:rsidRDefault="00000000" w:rsidP="007A47B9">
            <w:pPr>
              <w:spacing w:line="360" w:lineRule="auto"/>
              <w:pPrChange w:id="977" w:author="USER" w:date="2022-11-23T19:33:00Z">
                <w:pPr>
                  <w:spacing w:line="240" w:lineRule="auto"/>
                </w:pPr>
              </w:pPrChange>
            </w:pPr>
            <w:r w:rsidRPr="00805A62">
              <w:rPr>
                <w:color w:val="000000"/>
              </w:rPr>
              <w:t>DFT</w:t>
            </w:r>
          </w:p>
        </w:tc>
        <w:tc>
          <w:tcPr>
            <w:tcW w:w="11987" w:type="dxa"/>
            <w:tcBorders>
              <w:top w:val="single" w:sz="8" w:space="0" w:color="000000"/>
              <w:left w:val="single" w:sz="8" w:space="0" w:color="000000"/>
              <w:bottom w:val="single" w:sz="8" w:space="0" w:color="000000"/>
              <w:right w:val="single" w:sz="8" w:space="0" w:color="000000"/>
            </w:tcBorders>
          </w:tcPr>
          <w:p w14:paraId="62CC4D8E" w14:textId="3FD3E53D" w:rsidR="001A578C" w:rsidRPr="00805A62" w:rsidRDefault="00000000" w:rsidP="007A47B9">
            <w:pPr>
              <w:spacing w:line="360" w:lineRule="auto"/>
              <w:pPrChange w:id="978" w:author="USER" w:date="2022-11-23T19:33:00Z">
                <w:pPr>
                  <w:spacing w:line="240" w:lineRule="auto"/>
                </w:pPr>
              </w:pPrChange>
            </w:pPr>
            <w:r w:rsidRPr="00805A62">
              <w:rPr>
                <w:color w:val="000000"/>
              </w:rPr>
              <w:t xml:space="preserve">Diseño para </w:t>
            </w:r>
            <w:proofErr w:type="spellStart"/>
            <w:r w:rsidRPr="00805A62">
              <w:rPr>
                <w:color w:val="000000"/>
              </w:rPr>
              <w:t>testeabilidad</w:t>
            </w:r>
            <w:proofErr w:type="spellEnd"/>
            <w:r w:rsidRPr="00805A62">
              <w:rPr>
                <w:color w:val="000000"/>
              </w:rPr>
              <w:t xml:space="preserve"> (por sus siglas en inglés); se diseña una PCB para poder realizarle pruebas.</w:t>
            </w:r>
          </w:p>
        </w:tc>
      </w:tr>
      <w:tr w:rsidR="001A578C" w:rsidRPr="00805A62" w14:paraId="51EE911C" w14:textId="77777777">
        <w:tc>
          <w:tcPr>
            <w:tcW w:w="1438" w:type="dxa"/>
            <w:tcBorders>
              <w:top w:val="single" w:sz="8" w:space="0" w:color="000000"/>
              <w:left w:val="single" w:sz="8" w:space="0" w:color="000000"/>
              <w:bottom w:val="single" w:sz="8" w:space="0" w:color="000000"/>
              <w:right w:val="single" w:sz="8" w:space="0" w:color="000000"/>
            </w:tcBorders>
          </w:tcPr>
          <w:p w14:paraId="64D814AB" w14:textId="77777777" w:rsidR="001A578C" w:rsidRPr="00805A62" w:rsidRDefault="00000000" w:rsidP="007A47B9">
            <w:pPr>
              <w:spacing w:line="360" w:lineRule="auto"/>
              <w:pPrChange w:id="979" w:author="USER" w:date="2022-11-23T19:33:00Z">
                <w:pPr>
                  <w:spacing w:line="240" w:lineRule="auto"/>
                </w:pPr>
              </w:pPrChange>
            </w:pPr>
            <w:r w:rsidRPr="00805A62">
              <w:rPr>
                <w:color w:val="000000"/>
              </w:rPr>
              <w:t>EDA</w:t>
            </w:r>
          </w:p>
        </w:tc>
        <w:tc>
          <w:tcPr>
            <w:tcW w:w="11987" w:type="dxa"/>
            <w:tcBorders>
              <w:top w:val="single" w:sz="8" w:space="0" w:color="000000"/>
              <w:left w:val="single" w:sz="8" w:space="0" w:color="000000"/>
              <w:bottom w:val="single" w:sz="8" w:space="0" w:color="000000"/>
              <w:right w:val="single" w:sz="8" w:space="0" w:color="000000"/>
            </w:tcBorders>
          </w:tcPr>
          <w:p w14:paraId="509DD483" w14:textId="3F0E2423" w:rsidR="001A578C" w:rsidRPr="00805A62" w:rsidRDefault="00000000" w:rsidP="007A47B9">
            <w:pPr>
              <w:spacing w:line="360" w:lineRule="auto"/>
              <w:pPrChange w:id="980" w:author="USER" w:date="2022-11-23T19:33:00Z">
                <w:pPr>
                  <w:spacing w:line="240" w:lineRule="auto"/>
                </w:pPr>
              </w:pPrChange>
            </w:pPr>
            <w:r w:rsidRPr="00805A62">
              <w:rPr>
                <w:color w:val="000000"/>
              </w:rPr>
              <w:t>Automatización de diseño electrónico (por sus siglas en inglés).</w:t>
            </w:r>
          </w:p>
        </w:tc>
      </w:tr>
      <w:tr w:rsidR="001A578C" w:rsidRPr="00805A62" w14:paraId="7D679899" w14:textId="77777777">
        <w:tc>
          <w:tcPr>
            <w:tcW w:w="1438" w:type="dxa"/>
            <w:tcBorders>
              <w:top w:val="single" w:sz="8" w:space="0" w:color="000000"/>
              <w:left w:val="single" w:sz="8" w:space="0" w:color="000000"/>
              <w:bottom w:val="single" w:sz="8" w:space="0" w:color="000000"/>
              <w:right w:val="single" w:sz="8" w:space="0" w:color="000000"/>
            </w:tcBorders>
          </w:tcPr>
          <w:p w14:paraId="4841D21D" w14:textId="77777777" w:rsidR="001A578C" w:rsidRPr="00805A62" w:rsidRDefault="00000000" w:rsidP="007A47B9">
            <w:pPr>
              <w:spacing w:line="360" w:lineRule="auto"/>
              <w:pPrChange w:id="981" w:author="USER" w:date="2022-11-23T19:33:00Z">
                <w:pPr>
                  <w:spacing w:line="240" w:lineRule="auto"/>
                </w:pPr>
              </w:pPrChange>
            </w:pPr>
            <w:r w:rsidRPr="00805A62">
              <w:rPr>
                <w:color w:val="000000"/>
              </w:rPr>
              <w:t>FPGA</w:t>
            </w:r>
          </w:p>
        </w:tc>
        <w:tc>
          <w:tcPr>
            <w:tcW w:w="11987" w:type="dxa"/>
            <w:tcBorders>
              <w:top w:val="single" w:sz="8" w:space="0" w:color="000000"/>
              <w:left w:val="single" w:sz="8" w:space="0" w:color="000000"/>
              <w:bottom w:val="single" w:sz="8" w:space="0" w:color="000000"/>
              <w:right w:val="single" w:sz="8" w:space="0" w:color="000000"/>
            </w:tcBorders>
          </w:tcPr>
          <w:p w14:paraId="20266E71" w14:textId="1C8D176D" w:rsidR="001A578C" w:rsidRPr="00805A62" w:rsidRDefault="00000000" w:rsidP="007A47B9">
            <w:pPr>
              <w:spacing w:line="360" w:lineRule="auto"/>
              <w:pPrChange w:id="982" w:author="USER" w:date="2022-11-23T19:33:00Z">
                <w:pPr>
                  <w:spacing w:line="240" w:lineRule="auto"/>
                </w:pPr>
              </w:pPrChange>
            </w:pPr>
            <w:r w:rsidRPr="00805A62">
              <w:rPr>
                <w:color w:val="000000"/>
              </w:rPr>
              <w:t>Matriz de compuertas programables (por sus siglas en inglés).</w:t>
            </w:r>
          </w:p>
        </w:tc>
      </w:tr>
      <w:tr w:rsidR="001A578C" w:rsidRPr="00805A62" w14:paraId="46F0DE4F" w14:textId="77777777">
        <w:tc>
          <w:tcPr>
            <w:tcW w:w="1438" w:type="dxa"/>
            <w:tcBorders>
              <w:top w:val="single" w:sz="8" w:space="0" w:color="000000"/>
              <w:left w:val="single" w:sz="8" w:space="0" w:color="000000"/>
              <w:bottom w:val="single" w:sz="8" w:space="0" w:color="000000"/>
              <w:right w:val="single" w:sz="8" w:space="0" w:color="000000"/>
            </w:tcBorders>
          </w:tcPr>
          <w:p w14:paraId="0A562497" w14:textId="77777777" w:rsidR="001A578C" w:rsidRPr="00805A62" w:rsidRDefault="00000000" w:rsidP="007A47B9">
            <w:pPr>
              <w:spacing w:line="360" w:lineRule="auto"/>
              <w:pPrChange w:id="983" w:author="USER" w:date="2022-11-23T19:33:00Z">
                <w:pPr>
                  <w:spacing w:line="240" w:lineRule="auto"/>
                </w:pPr>
              </w:pPrChange>
            </w:pPr>
            <w:r w:rsidRPr="00805A62">
              <w:rPr>
                <w:color w:val="000000"/>
              </w:rPr>
              <w:t>IC</w:t>
            </w:r>
          </w:p>
        </w:tc>
        <w:tc>
          <w:tcPr>
            <w:tcW w:w="11987" w:type="dxa"/>
            <w:tcBorders>
              <w:top w:val="single" w:sz="8" w:space="0" w:color="000000"/>
              <w:left w:val="single" w:sz="8" w:space="0" w:color="000000"/>
              <w:bottom w:val="single" w:sz="8" w:space="0" w:color="000000"/>
              <w:right w:val="single" w:sz="8" w:space="0" w:color="000000"/>
            </w:tcBorders>
          </w:tcPr>
          <w:p w14:paraId="25C663D6" w14:textId="6BC879BA" w:rsidR="001A578C" w:rsidRPr="00805A62" w:rsidRDefault="00000000" w:rsidP="007A47B9">
            <w:pPr>
              <w:spacing w:line="360" w:lineRule="auto"/>
              <w:pPrChange w:id="984" w:author="USER" w:date="2022-11-23T19:33:00Z">
                <w:pPr>
                  <w:spacing w:line="240" w:lineRule="auto"/>
                </w:pPr>
              </w:pPrChange>
            </w:pPr>
            <w:r w:rsidRPr="00805A62">
              <w:rPr>
                <w:color w:val="000000"/>
              </w:rPr>
              <w:t>Circuito integrado (por sus siglas en inglés); es un paquete con diferentes componentes electrónicos.</w:t>
            </w:r>
          </w:p>
        </w:tc>
      </w:tr>
      <w:tr w:rsidR="001A578C" w:rsidRPr="00805A62" w14:paraId="6AB734F3" w14:textId="77777777">
        <w:tc>
          <w:tcPr>
            <w:tcW w:w="1438" w:type="dxa"/>
            <w:tcBorders>
              <w:top w:val="single" w:sz="8" w:space="0" w:color="000000"/>
              <w:left w:val="single" w:sz="8" w:space="0" w:color="000000"/>
              <w:bottom w:val="single" w:sz="8" w:space="0" w:color="000000"/>
              <w:right w:val="single" w:sz="8" w:space="0" w:color="000000"/>
            </w:tcBorders>
          </w:tcPr>
          <w:p w14:paraId="218D672D" w14:textId="77777777" w:rsidR="001A578C" w:rsidRPr="00805A62" w:rsidRDefault="00000000" w:rsidP="007A47B9">
            <w:pPr>
              <w:spacing w:line="360" w:lineRule="auto"/>
              <w:pPrChange w:id="985" w:author="USER" w:date="2022-11-23T19:33:00Z">
                <w:pPr>
                  <w:spacing w:line="240" w:lineRule="auto"/>
                </w:pPr>
              </w:pPrChange>
            </w:pPr>
            <w:r w:rsidRPr="00805A62">
              <w:rPr>
                <w:color w:val="000000"/>
              </w:rPr>
              <w:t>Placa</w:t>
            </w:r>
          </w:p>
        </w:tc>
        <w:tc>
          <w:tcPr>
            <w:tcW w:w="11987" w:type="dxa"/>
            <w:tcBorders>
              <w:top w:val="single" w:sz="8" w:space="0" w:color="000000"/>
              <w:left w:val="single" w:sz="8" w:space="0" w:color="000000"/>
              <w:bottom w:val="single" w:sz="8" w:space="0" w:color="000000"/>
              <w:right w:val="single" w:sz="8" w:space="0" w:color="000000"/>
            </w:tcBorders>
          </w:tcPr>
          <w:p w14:paraId="48BBE118" w14:textId="04F2B934" w:rsidR="001A578C" w:rsidRPr="00805A62" w:rsidRDefault="00000000" w:rsidP="007A47B9">
            <w:pPr>
              <w:spacing w:line="360" w:lineRule="auto"/>
              <w:pPrChange w:id="986" w:author="USER" w:date="2022-11-23T19:33:00Z">
                <w:pPr>
                  <w:spacing w:line="240" w:lineRule="auto"/>
                </w:pPr>
              </w:pPrChange>
            </w:pPr>
            <w:r w:rsidRPr="00805A62">
              <w:rPr>
                <w:color w:val="000000"/>
              </w:rPr>
              <w:t>Tablero en el cual se hace el circuito impreso.</w:t>
            </w:r>
          </w:p>
        </w:tc>
      </w:tr>
      <w:tr w:rsidR="001A578C" w:rsidRPr="00805A62" w14:paraId="5D3C6FFE" w14:textId="77777777">
        <w:tc>
          <w:tcPr>
            <w:tcW w:w="1438" w:type="dxa"/>
            <w:tcBorders>
              <w:top w:val="single" w:sz="8" w:space="0" w:color="000000"/>
              <w:left w:val="single" w:sz="8" w:space="0" w:color="000000"/>
              <w:bottom w:val="single" w:sz="8" w:space="0" w:color="000000"/>
              <w:right w:val="single" w:sz="8" w:space="0" w:color="000000"/>
            </w:tcBorders>
          </w:tcPr>
          <w:p w14:paraId="11774950" w14:textId="77777777" w:rsidR="001A578C" w:rsidRPr="00805A62" w:rsidRDefault="00000000" w:rsidP="007A47B9">
            <w:pPr>
              <w:spacing w:line="360" w:lineRule="auto"/>
              <w:pPrChange w:id="987" w:author="USER" w:date="2022-11-23T19:33:00Z">
                <w:pPr>
                  <w:spacing w:line="240" w:lineRule="auto"/>
                </w:pPr>
              </w:pPrChange>
            </w:pPr>
            <w:r w:rsidRPr="00805A62">
              <w:rPr>
                <w:color w:val="000000"/>
              </w:rPr>
              <w:t>SMD</w:t>
            </w:r>
          </w:p>
        </w:tc>
        <w:tc>
          <w:tcPr>
            <w:tcW w:w="11987" w:type="dxa"/>
            <w:tcBorders>
              <w:top w:val="single" w:sz="8" w:space="0" w:color="000000"/>
              <w:left w:val="single" w:sz="8" w:space="0" w:color="000000"/>
              <w:bottom w:val="single" w:sz="8" w:space="0" w:color="000000"/>
              <w:right w:val="single" w:sz="8" w:space="0" w:color="000000"/>
            </w:tcBorders>
          </w:tcPr>
          <w:p w14:paraId="28443F48" w14:textId="6EB7B144" w:rsidR="001A578C" w:rsidRPr="00805A62" w:rsidRDefault="00000000" w:rsidP="007A47B9">
            <w:pPr>
              <w:spacing w:line="360" w:lineRule="auto"/>
              <w:pPrChange w:id="988" w:author="USER" w:date="2022-11-23T19:33:00Z">
                <w:pPr>
                  <w:spacing w:line="240" w:lineRule="auto"/>
                </w:pPr>
              </w:pPrChange>
            </w:pPr>
            <w:r w:rsidRPr="00805A62">
              <w:rPr>
                <w:color w:val="000000"/>
              </w:rPr>
              <w:t>Dispositivo de montaje en superficie (por sus siglas en inglés).</w:t>
            </w:r>
          </w:p>
        </w:tc>
      </w:tr>
      <w:tr w:rsidR="001A578C" w:rsidRPr="00805A62" w14:paraId="357BE87B" w14:textId="77777777">
        <w:tc>
          <w:tcPr>
            <w:tcW w:w="1438" w:type="dxa"/>
            <w:tcBorders>
              <w:top w:val="single" w:sz="8" w:space="0" w:color="000000"/>
              <w:left w:val="single" w:sz="8" w:space="0" w:color="000000"/>
              <w:bottom w:val="single" w:sz="8" w:space="0" w:color="000000"/>
              <w:right w:val="single" w:sz="8" w:space="0" w:color="000000"/>
            </w:tcBorders>
          </w:tcPr>
          <w:p w14:paraId="72A13E02" w14:textId="77777777" w:rsidR="001A578C" w:rsidRPr="00805A62" w:rsidRDefault="00000000" w:rsidP="007A47B9">
            <w:pPr>
              <w:spacing w:line="360" w:lineRule="auto"/>
              <w:pPrChange w:id="989" w:author="USER" w:date="2022-11-23T19:33:00Z">
                <w:pPr>
                  <w:spacing w:line="240" w:lineRule="auto"/>
                </w:pPr>
              </w:pPrChange>
            </w:pPr>
            <w:r w:rsidRPr="00805A62">
              <w:rPr>
                <w:color w:val="000000"/>
              </w:rPr>
              <w:t>SMT</w:t>
            </w:r>
          </w:p>
        </w:tc>
        <w:tc>
          <w:tcPr>
            <w:tcW w:w="11987" w:type="dxa"/>
            <w:tcBorders>
              <w:top w:val="single" w:sz="8" w:space="0" w:color="000000"/>
              <w:left w:val="single" w:sz="8" w:space="0" w:color="000000"/>
              <w:bottom w:val="single" w:sz="8" w:space="0" w:color="000000"/>
              <w:right w:val="single" w:sz="8" w:space="0" w:color="000000"/>
            </w:tcBorders>
          </w:tcPr>
          <w:p w14:paraId="2ED4D1A8" w14:textId="18187272" w:rsidR="001A578C" w:rsidRPr="00805A62" w:rsidRDefault="00000000" w:rsidP="007A47B9">
            <w:pPr>
              <w:spacing w:line="360" w:lineRule="auto"/>
              <w:pPrChange w:id="990" w:author="USER" w:date="2022-11-23T19:33:00Z">
                <w:pPr>
                  <w:spacing w:line="240" w:lineRule="auto"/>
                </w:pPr>
              </w:pPrChange>
            </w:pPr>
            <w:r w:rsidRPr="00805A62">
              <w:rPr>
                <w:color w:val="000000"/>
              </w:rPr>
              <w:t>Tecnología de montaje superficial (por sus siglas en inglés).</w:t>
            </w:r>
          </w:p>
        </w:tc>
      </w:tr>
      <w:tr w:rsidR="001A578C" w:rsidRPr="00805A62" w14:paraId="379C9836" w14:textId="77777777">
        <w:tc>
          <w:tcPr>
            <w:tcW w:w="1438" w:type="dxa"/>
            <w:tcBorders>
              <w:top w:val="single" w:sz="8" w:space="0" w:color="000000"/>
              <w:left w:val="single" w:sz="8" w:space="0" w:color="000000"/>
              <w:bottom w:val="single" w:sz="8" w:space="0" w:color="000000"/>
              <w:right w:val="single" w:sz="8" w:space="0" w:color="000000"/>
            </w:tcBorders>
          </w:tcPr>
          <w:p w14:paraId="6D929757" w14:textId="77777777" w:rsidR="001A578C" w:rsidRPr="00805A62" w:rsidRDefault="00000000" w:rsidP="007A47B9">
            <w:pPr>
              <w:spacing w:line="360" w:lineRule="auto"/>
              <w:pPrChange w:id="991" w:author="USER" w:date="2022-11-23T19:33:00Z">
                <w:pPr>
                  <w:spacing w:line="240" w:lineRule="auto"/>
                </w:pPr>
              </w:pPrChange>
            </w:pPr>
            <w:r w:rsidRPr="00805A62">
              <w:rPr>
                <w:color w:val="000000"/>
              </w:rPr>
              <w:t>Soldar</w:t>
            </w:r>
          </w:p>
        </w:tc>
        <w:tc>
          <w:tcPr>
            <w:tcW w:w="11987" w:type="dxa"/>
            <w:tcBorders>
              <w:top w:val="single" w:sz="8" w:space="0" w:color="000000"/>
              <w:left w:val="single" w:sz="8" w:space="0" w:color="000000"/>
              <w:bottom w:val="single" w:sz="8" w:space="0" w:color="000000"/>
              <w:right w:val="single" w:sz="8" w:space="0" w:color="000000"/>
            </w:tcBorders>
          </w:tcPr>
          <w:p w14:paraId="2BC4CA96" w14:textId="7CEB32E3" w:rsidR="001A578C" w:rsidRPr="00805A62" w:rsidRDefault="00000000" w:rsidP="007A47B9">
            <w:pPr>
              <w:spacing w:line="360" w:lineRule="auto"/>
              <w:pPrChange w:id="992" w:author="USER" w:date="2022-11-23T19:33:00Z">
                <w:pPr>
                  <w:spacing w:line="240" w:lineRule="auto"/>
                </w:pPr>
              </w:pPrChange>
            </w:pPr>
            <w:r w:rsidRPr="00805A62">
              <w:rPr>
                <w:color w:val="000000"/>
              </w:rPr>
              <w:t>Proceso en el cual una aleación se usa para unir metales cuando alcanza un punto de fusión.</w:t>
            </w:r>
          </w:p>
        </w:tc>
      </w:tr>
    </w:tbl>
    <w:p w14:paraId="0D88208B" w14:textId="77777777" w:rsidR="001A578C" w:rsidRPr="00805A62" w:rsidRDefault="00000000" w:rsidP="007A47B9">
      <w:pPr>
        <w:spacing w:line="360" w:lineRule="auto"/>
        <w:pPrChange w:id="993" w:author="USER" w:date="2022-11-23T19:33:00Z">
          <w:pPr/>
        </w:pPrChange>
      </w:pPr>
      <w:r w:rsidRPr="00805A62">
        <w:br/>
      </w:r>
    </w:p>
    <w:p w14:paraId="3A552E91" w14:textId="660C267F" w:rsidR="001A578C" w:rsidRPr="00805A62" w:rsidRDefault="00000000" w:rsidP="007A47B9">
      <w:pPr>
        <w:spacing w:line="360" w:lineRule="auto"/>
        <w:pPrChange w:id="994" w:author="USER" w:date="2022-11-23T19:33:00Z">
          <w:pPr/>
        </w:pPrChange>
      </w:pPr>
      <w:r w:rsidRPr="00805A62">
        <w:rPr>
          <w:b/>
          <w:color w:val="000000"/>
        </w:rPr>
        <w:t xml:space="preserve">Bibliografía </w:t>
      </w:r>
    </w:p>
    <w:tbl>
      <w:tblPr>
        <w:tblStyle w:val="Style158"/>
        <w:tblW w:w="1342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12"/>
        <w:gridCol w:w="6712"/>
      </w:tblGrid>
      <w:tr w:rsidR="001A578C" w:rsidRPr="00805A62" w14:paraId="41881D62" w14:textId="77777777">
        <w:trPr>
          <w:trHeight w:val="660"/>
        </w:trPr>
        <w:tc>
          <w:tcPr>
            <w:tcW w:w="6712" w:type="dxa"/>
            <w:tcBorders>
              <w:top w:val="single" w:sz="8" w:space="0" w:color="000000"/>
              <w:left w:val="single" w:sz="8" w:space="0" w:color="000000"/>
              <w:bottom w:val="single" w:sz="8" w:space="0" w:color="000000"/>
              <w:right w:val="single" w:sz="8" w:space="0" w:color="000000"/>
            </w:tcBorders>
            <w:shd w:val="clear" w:color="auto" w:fill="C9DAF8"/>
          </w:tcPr>
          <w:p w14:paraId="70E841BF" w14:textId="77777777" w:rsidR="001A578C" w:rsidRPr="00805A62" w:rsidRDefault="00000000" w:rsidP="007A47B9">
            <w:pPr>
              <w:spacing w:line="360" w:lineRule="auto"/>
              <w:pPrChange w:id="995" w:author="USER" w:date="2022-11-23T19:33:00Z">
                <w:pPr>
                  <w:spacing w:line="240" w:lineRule="auto"/>
                </w:pPr>
              </w:pPrChange>
            </w:pPr>
            <w:r w:rsidRPr="00805A62">
              <w:rPr>
                <w:b/>
                <w:color w:val="000000"/>
              </w:rPr>
              <w:t>Tipo de recurso</w:t>
            </w:r>
          </w:p>
        </w:tc>
        <w:tc>
          <w:tcPr>
            <w:tcW w:w="6712" w:type="dxa"/>
            <w:tcBorders>
              <w:top w:val="single" w:sz="8" w:space="0" w:color="000000"/>
              <w:left w:val="single" w:sz="8" w:space="0" w:color="000000"/>
              <w:bottom w:val="single" w:sz="8" w:space="0" w:color="000000"/>
              <w:right w:val="single" w:sz="8" w:space="0" w:color="000000"/>
            </w:tcBorders>
            <w:shd w:val="clear" w:color="auto" w:fill="C9DAF8"/>
          </w:tcPr>
          <w:p w14:paraId="192F2AC2" w14:textId="77777777" w:rsidR="001A578C" w:rsidRPr="00805A62" w:rsidRDefault="00000000" w:rsidP="007A47B9">
            <w:pPr>
              <w:spacing w:line="360" w:lineRule="auto"/>
              <w:jc w:val="center"/>
              <w:pPrChange w:id="996" w:author="USER" w:date="2022-11-23T19:33:00Z">
                <w:pPr>
                  <w:spacing w:line="240" w:lineRule="auto"/>
                  <w:jc w:val="center"/>
                </w:pPr>
              </w:pPrChange>
            </w:pPr>
            <w:r w:rsidRPr="00805A62">
              <w:rPr>
                <w:color w:val="000000"/>
              </w:rPr>
              <w:t>Bibliografía</w:t>
            </w:r>
          </w:p>
        </w:tc>
      </w:tr>
      <w:tr w:rsidR="001A578C" w:rsidRPr="00805A62" w14:paraId="7A20ECDF" w14:textId="77777777">
        <w:trPr>
          <w:trHeight w:val="420"/>
        </w:trPr>
        <w:tc>
          <w:tcPr>
            <w:tcW w:w="13424" w:type="dxa"/>
            <w:gridSpan w:val="2"/>
            <w:tcBorders>
              <w:top w:val="single" w:sz="8" w:space="0" w:color="000000"/>
              <w:left w:val="single" w:sz="8" w:space="0" w:color="000000"/>
              <w:bottom w:val="single" w:sz="8" w:space="0" w:color="000000"/>
              <w:right w:val="single" w:sz="8" w:space="0" w:color="000000"/>
            </w:tcBorders>
          </w:tcPr>
          <w:p w14:paraId="1DDC0854" w14:textId="48DF6AC5" w:rsidR="001A578C" w:rsidRPr="00805A62" w:rsidRDefault="00000000" w:rsidP="007A47B9">
            <w:pPr>
              <w:spacing w:line="360" w:lineRule="auto"/>
              <w:ind w:left="720" w:hanging="720"/>
              <w:pPrChange w:id="997" w:author="USER" w:date="2022-11-23T19:33:00Z">
                <w:pPr>
                  <w:spacing w:line="240" w:lineRule="auto"/>
                  <w:ind w:left="720" w:hanging="720"/>
                </w:pPr>
              </w:pPrChange>
            </w:pPr>
            <w:proofErr w:type="spellStart"/>
            <w:r w:rsidRPr="00805A62">
              <w:rPr>
                <w:color w:val="000000"/>
              </w:rPr>
              <w:t>Aldelta_Technologies</w:t>
            </w:r>
            <w:proofErr w:type="spellEnd"/>
            <w:r w:rsidRPr="00805A62">
              <w:rPr>
                <w:color w:val="000000"/>
              </w:rPr>
              <w:t xml:space="preserve">. (2022). </w:t>
            </w:r>
            <w:r w:rsidRPr="00805A62">
              <w:rPr>
                <w:i/>
                <w:color w:val="000000"/>
              </w:rPr>
              <w:t>Normas para diseño de PCB y electrón</w:t>
            </w:r>
            <w:r w:rsidRPr="00805A62">
              <w:rPr>
                <w:i/>
                <w:color w:val="000000"/>
                <w:lang w:val="es-CO"/>
              </w:rPr>
              <w:t xml:space="preserve">, </w:t>
            </w:r>
            <w:r w:rsidRPr="00805A62">
              <w:rPr>
                <w:color w:val="000000"/>
              </w:rPr>
              <w:t xml:space="preserve"> </w:t>
            </w:r>
            <w:r w:rsidRPr="00805A62">
              <w:fldChar w:fldCharType="begin"/>
            </w:r>
            <w:r w:rsidRPr="00805A62">
              <w:instrText>HYPERLINK "https://www.aldeltatec.com/blog-diseno-con-normas-y-certificaciones/normas-pcb-y-electronica/" \h</w:instrText>
            </w:r>
            <w:r w:rsidRPr="00805A62">
              <w:fldChar w:fldCharType="separate"/>
            </w:r>
            <w:r w:rsidRPr="00805A62">
              <w:rPr>
                <w:color w:val="0000FF"/>
                <w:u w:val="single"/>
              </w:rPr>
              <w:t>https://www.aldeltatec.com/blog-diseno-con-normas-y-certificaciones/normas-pcb-y-electronica/</w:t>
            </w:r>
            <w:r w:rsidRPr="00805A62">
              <w:rPr>
                <w:color w:val="0000FF"/>
                <w:u w:val="single"/>
              </w:rPr>
              <w:fldChar w:fldCharType="end"/>
            </w:r>
          </w:p>
          <w:p w14:paraId="1D383C2F" w14:textId="0266C309" w:rsidR="001A578C" w:rsidRPr="00805A62" w:rsidRDefault="00000000" w:rsidP="007A47B9">
            <w:pPr>
              <w:spacing w:line="360" w:lineRule="auto"/>
              <w:ind w:left="720" w:hanging="720"/>
              <w:pPrChange w:id="998" w:author="USER" w:date="2022-11-23T19:33:00Z">
                <w:pPr>
                  <w:spacing w:line="240" w:lineRule="auto"/>
                  <w:ind w:left="720" w:hanging="720"/>
                </w:pPr>
              </w:pPrChange>
            </w:pPr>
            <w:proofErr w:type="spellStart"/>
            <w:r w:rsidRPr="00805A62">
              <w:rPr>
                <w:color w:val="000000"/>
              </w:rPr>
              <w:t>Altium_Limited</w:t>
            </w:r>
            <w:proofErr w:type="spellEnd"/>
            <w:r w:rsidRPr="00805A62">
              <w:rPr>
                <w:color w:val="000000"/>
              </w:rPr>
              <w:t xml:space="preserve">. (2022). </w:t>
            </w:r>
            <w:r w:rsidRPr="00805A62">
              <w:rPr>
                <w:i/>
                <w:color w:val="000000"/>
              </w:rPr>
              <w:t>Recursos y apoyo</w:t>
            </w:r>
            <w:r w:rsidRPr="00805A62">
              <w:rPr>
                <w:color w:val="000000"/>
              </w:rPr>
              <w:t xml:space="preserve">.: </w:t>
            </w:r>
            <w:r w:rsidRPr="00805A62">
              <w:fldChar w:fldCharType="begin"/>
            </w:r>
            <w:r w:rsidRPr="00805A62">
              <w:instrText>HYPERLINK "https://resources.altium.com/es" \h</w:instrText>
            </w:r>
            <w:r w:rsidRPr="00805A62">
              <w:fldChar w:fldCharType="separate"/>
            </w:r>
            <w:r w:rsidRPr="00805A62">
              <w:rPr>
                <w:color w:val="0000FF"/>
                <w:u w:val="single"/>
              </w:rPr>
              <w:t>https://resources.altium.com/es</w:t>
            </w:r>
            <w:r w:rsidRPr="00805A62">
              <w:rPr>
                <w:color w:val="0000FF"/>
                <w:u w:val="single"/>
              </w:rPr>
              <w:fldChar w:fldCharType="end"/>
            </w:r>
          </w:p>
          <w:p w14:paraId="11699D5C" w14:textId="18E584AB" w:rsidR="001A578C" w:rsidRPr="00805A62" w:rsidRDefault="00000000" w:rsidP="007A47B9">
            <w:pPr>
              <w:spacing w:line="360" w:lineRule="auto"/>
              <w:ind w:left="720" w:hanging="720"/>
              <w:rPr>
                <w:color w:val="0000FF"/>
                <w:u w:val="single"/>
              </w:rPr>
              <w:pPrChange w:id="999" w:author="USER" w:date="2022-11-23T19:33:00Z">
                <w:pPr>
                  <w:spacing w:line="240" w:lineRule="auto"/>
                  <w:ind w:left="720" w:hanging="720"/>
                </w:pPr>
              </w:pPrChange>
            </w:pPr>
            <w:proofErr w:type="spellStart"/>
            <w:r w:rsidRPr="00805A62">
              <w:rPr>
                <w:color w:val="000000"/>
              </w:rPr>
              <w:t>Contaval</w:t>
            </w:r>
            <w:proofErr w:type="spellEnd"/>
            <w:r w:rsidRPr="00805A62">
              <w:rPr>
                <w:color w:val="000000"/>
              </w:rPr>
              <w:t xml:space="preserve">. </w:t>
            </w:r>
            <w:r w:rsidRPr="00805A62">
              <w:rPr>
                <w:color w:val="000000"/>
                <w:lang w:val="es-CO"/>
              </w:rPr>
              <w:t>(</w:t>
            </w:r>
            <w:r w:rsidRPr="00805A62">
              <w:rPr>
                <w:color w:val="000000"/>
              </w:rPr>
              <w:t>2016)</w:t>
            </w:r>
            <w:r w:rsidRPr="00805A62">
              <w:rPr>
                <w:color w:val="000000"/>
                <w:lang w:val="es-CO"/>
              </w:rPr>
              <w:t>,</w:t>
            </w:r>
            <w:r w:rsidRPr="00805A62">
              <w:rPr>
                <w:color w:val="000000"/>
              </w:rPr>
              <w:t xml:space="preserve"> </w:t>
            </w:r>
            <w:r w:rsidRPr="00805A62">
              <w:rPr>
                <w:i/>
                <w:color w:val="000000"/>
              </w:rPr>
              <w:t xml:space="preserve">¿Cómo se fabrica una placa </w:t>
            </w:r>
            <w:proofErr w:type="gramStart"/>
            <w:r w:rsidRPr="00805A62">
              <w:rPr>
                <w:i/>
                <w:color w:val="000000"/>
              </w:rPr>
              <w:t>electrónica</w:t>
            </w:r>
            <w:r w:rsidRPr="00805A62">
              <w:rPr>
                <w:i/>
                <w:color w:val="000000"/>
                <w:lang w:val="es-CO"/>
              </w:rPr>
              <w:t>,</w:t>
            </w:r>
            <w:proofErr w:type="spellStart"/>
            <w:r w:rsidRPr="00805A62">
              <w:rPr>
                <w:i/>
                <w:color w:val="000000"/>
                <w:lang w:val="es-CO"/>
              </w:rPr>
              <w:t>Electronica</w:t>
            </w:r>
            <w:proofErr w:type="spellEnd"/>
            <w:proofErr w:type="gramEnd"/>
            <w:r w:rsidRPr="00805A62">
              <w:rPr>
                <w:i/>
                <w:color w:val="000000"/>
                <w:lang w:val="es-CO"/>
              </w:rPr>
              <w:t xml:space="preserve"> blog</w:t>
            </w:r>
            <w:r w:rsidRPr="00805A62">
              <w:rPr>
                <w:color w:val="000000"/>
              </w:rPr>
              <w:t xml:space="preserve">  </w:t>
            </w:r>
            <w:r w:rsidRPr="00805A62">
              <w:fldChar w:fldCharType="begin"/>
            </w:r>
            <w:r w:rsidRPr="00805A62">
              <w:instrText>HYPERLINK "https://www.contaval.es/como-se-fabrica-una-placa-electronica/" \h</w:instrText>
            </w:r>
            <w:r w:rsidRPr="00805A62">
              <w:fldChar w:fldCharType="separate"/>
            </w:r>
            <w:r w:rsidRPr="00805A62">
              <w:rPr>
                <w:color w:val="0000FF"/>
                <w:u w:val="single"/>
              </w:rPr>
              <w:t>https://www.contaval.es/como-se-fabrica-una-placa-electronica/</w:t>
            </w:r>
            <w:r w:rsidRPr="00805A62">
              <w:rPr>
                <w:color w:val="0000FF"/>
                <w:u w:val="single"/>
              </w:rPr>
              <w:fldChar w:fldCharType="end"/>
            </w:r>
          </w:p>
          <w:p w14:paraId="1BC69470" w14:textId="77777777" w:rsidR="001A578C" w:rsidRPr="00805A62" w:rsidRDefault="00000000" w:rsidP="007A47B9">
            <w:pPr>
              <w:spacing w:line="360" w:lineRule="auto"/>
              <w:ind w:left="720" w:hanging="720"/>
              <w:rPr>
                <w:color w:val="0000FF"/>
                <w:u w:val="single"/>
              </w:rPr>
              <w:pPrChange w:id="1000" w:author="USER" w:date="2022-11-23T19:33:00Z">
                <w:pPr>
                  <w:spacing w:line="240" w:lineRule="auto"/>
                  <w:ind w:left="720" w:hanging="720"/>
                </w:pPr>
              </w:pPrChange>
            </w:pPr>
            <w:r w:rsidRPr="00805A62">
              <w:t xml:space="preserve">Bravo, </w:t>
            </w:r>
            <w:proofErr w:type="gramStart"/>
            <w:r w:rsidRPr="00805A62">
              <w:t>Jordana</w:t>
            </w:r>
            <w:proofErr w:type="gramEnd"/>
            <w:r w:rsidRPr="00805A62">
              <w:t xml:space="preserve">, J, (2018), </w:t>
            </w:r>
            <w:r w:rsidRPr="00805A62">
              <w:rPr>
                <w:i/>
                <w:iCs/>
              </w:rPr>
              <w:t>Descripción, fabricación y montaje de una PCB,</w:t>
            </w:r>
            <w:r w:rsidRPr="00805A62">
              <w:t xml:space="preserve"> </w:t>
            </w:r>
            <w:r w:rsidRPr="00805A62">
              <w:rPr>
                <w:color w:val="0000FF"/>
                <w:u w:val="single"/>
              </w:rPr>
              <w:t>https://dspace.uib.es/xmlui/bitstream/handle/11201/151210/Memoria_EPSU0862.pdf?s</w:t>
            </w:r>
          </w:p>
          <w:p w14:paraId="2C394124" w14:textId="381F5A8E" w:rsidR="001A578C" w:rsidRPr="00805A62" w:rsidRDefault="00000000" w:rsidP="007A47B9">
            <w:pPr>
              <w:spacing w:line="360" w:lineRule="auto"/>
              <w:ind w:left="720" w:hanging="720"/>
              <w:pPrChange w:id="1001" w:author="USER" w:date="2022-11-23T19:33:00Z">
                <w:pPr>
                  <w:spacing w:line="240" w:lineRule="auto"/>
                  <w:ind w:left="720" w:hanging="720"/>
                </w:pPr>
              </w:pPrChange>
            </w:pPr>
            <w:r w:rsidRPr="00805A62">
              <w:rPr>
                <w:color w:val="000000"/>
              </w:rPr>
              <w:t xml:space="preserve">D. </w:t>
            </w:r>
            <w:proofErr w:type="spellStart"/>
            <w:r w:rsidRPr="00805A62">
              <w:rPr>
                <w:color w:val="000000"/>
              </w:rPr>
              <w:t>Gudeczauskas</w:t>
            </w:r>
            <w:proofErr w:type="spellEnd"/>
            <w:r w:rsidRPr="00805A62">
              <w:rPr>
                <w:color w:val="000000"/>
              </w:rPr>
              <w:t xml:space="preserve">, G. </w:t>
            </w:r>
            <w:proofErr w:type="spellStart"/>
            <w:proofErr w:type="gramStart"/>
            <w:r w:rsidRPr="00805A62">
              <w:rPr>
                <w:color w:val="000000"/>
              </w:rPr>
              <w:t>Milad</w:t>
            </w:r>
            <w:proofErr w:type="spellEnd"/>
            <w:r w:rsidRPr="00805A62">
              <w:rPr>
                <w:color w:val="000000"/>
              </w:rPr>
              <w:t xml:space="preserve"> .</w:t>
            </w:r>
            <w:proofErr w:type="gramEnd"/>
            <w:r w:rsidRPr="00805A62">
              <w:rPr>
                <w:color w:val="000000"/>
              </w:rPr>
              <w:t xml:space="preserve"> (1997). </w:t>
            </w:r>
            <w:r w:rsidRPr="00805A62">
              <w:rPr>
                <w:i/>
                <w:color w:val="000000"/>
              </w:rPr>
              <w:t>" Fiabilidad de las juntas de soldadura de los acabados superficiales de oro (ENIG, ENEPIG y DIG) para PWB ensamblados con aleación SAC sin plomo ".</w:t>
            </w:r>
            <w:r w:rsidRPr="00805A62">
              <w:rPr>
                <w:color w:val="000000"/>
              </w:rPr>
              <w:t xml:space="preserve"> </w:t>
            </w:r>
          </w:p>
          <w:p w14:paraId="1E10506E" w14:textId="61FD5F57" w:rsidR="001A578C" w:rsidRPr="00805A62" w:rsidRDefault="00000000" w:rsidP="007A47B9">
            <w:pPr>
              <w:spacing w:line="360" w:lineRule="auto"/>
              <w:ind w:left="720" w:hanging="720"/>
              <w:pPrChange w:id="1002" w:author="USER" w:date="2022-11-23T19:33:00Z">
                <w:pPr>
                  <w:spacing w:line="240" w:lineRule="auto"/>
                  <w:ind w:left="720" w:hanging="720"/>
                </w:pPr>
              </w:pPrChange>
            </w:pPr>
            <w:r w:rsidRPr="00805A62">
              <w:rPr>
                <w:color w:val="000000"/>
              </w:rPr>
              <w:t xml:space="preserve">Díaz, M. J. (2021). </w:t>
            </w:r>
            <w:r w:rsidRPr="00805A62">
              <w:rPr>
                <w:i/>
                <w:color w:val="000000"/>
              </w:rPr>
              <w:t xml:space="preserve">Normas Básicas y Recomendaciones en el Diseño de </w:t>
            </w:r>
            <w:proofErr w:type="spellStart"/>
            <w:r w:rsidRPr="00805A62">
              <w:rPr>
                <w:i/>
                <w:color w:val="000000"/>
              </w:rPr>
              <w:t>PCB's</w:t>
            </w:r>
            <w:proofErr w:type="spellEnd"/>
            <w:r w:rsidRPr="00805A62">
              <w:rPr>
                <w:i/>
                <w:color w:val="000000"/>
              </w:rPr>
              <w:t>.</w:t>
            </w:r>
            <w:r w:rsidRPr="00805A62">
              <w:rPr>
                <w:color w:val="000000"/>
              </w:rPr>
              <w:t xml:space="preserve">  </w:t>
            </w:r>
            <w:r w:rsidRPr="00805A62">
              <w:fldChar w:fldCharType="begin"/>
            </w:r>
            <w:r w:rsidRPr="00805A62">
              <w:instrText>HYPERLINK "about:blank" \h</w:instrText>
            </w:r>
            <w:r w:rsidRPr="00805A62">
              <w:fldChar w:fldCharType="separate"/>
            </w:r>
            <w:r w:rsidRPr="00805A62">
              <w:rPr>
                <w:color w:val="0000FF"/>
                <w:u w:val="single"/>
              </w:rPr>
              <w:t>file:///C:/Users/Laura%20Franco/Downloads/Tema5-NormasBasicasyRecomendacionesenDisenoPCB.pdf</w:t>
            </w:r>
            <w:r w:rsidRPr="00805A62">
              <w:rPr>
                <w:color w:val="0000FF"/>
                <w:u w:val="single"/>
              </w:rPr>
              <w:fldChar w:fldCharType="end"/>
            </w:r>
          </w:p>
          <w:p w14:paraId="72EA5F0E" w14:textId="2C4129F7" w:rsidR="001A578C" w:rsidRPr="00805A62" w:rsidRDefault="00000000" w:rsidP="007A47B9">
            <w:pPr>
              <w:spacing w:line="360" w:lineRule="auto"/>
              <w:ind w:left="720" w:hanging="720"/>
              <w:pPrChange w:id="1003" w:author="USER" w:date="2022-11-23T19:33:00Z">
                <w:pPr>
                  <w:spacing w:line="240" w:lineRule="auto"/>
                  <w:ind w:left="720" w:hanging="720"/>
                </w:pPr>
              </w:pPrChange>
            </w:pPr>
            <w:r w:rsidRPr="00805A62">
              <w:rPr>
                <w:color w:val="000000"/>
              </w:rPr>
              <w:t xml:space="preserve">Doñate, R. (2018). </w:t>
            </w:r>
            <w:r w:rsidRPr="00805A62">
              <w:rPr>
                <w:i/>
                <w:color w:val="000000"/>
              </w:rPr>
              <w:t>Tarjeta de Circuito Impreso – Definiciones y Terminología Utilizada parte I</w:t>
            </w:r>
            <w:r w:rsidRPr="00805A62">
              <w:rPr>
                <w:color w:val="000000"/>
              </w:rPr>
              <w:t xml:space="preserve">. </w:t>
            </w:r>
            <w:r w:rsidRPr="00805A62">
              <w:fldChar w:fldCharType="begin"/>
            </w:r>
            <w:r w:rsidRPr="00805A62">
              <w:instrText>HYPERLINK "https://pcbcentral.com/tarjeta-de-circuito-impreso-definiciones-y-terminologa-utilizada-parte-i" \h</w:instrText>
            </w:r>
            <w:r w:rsidRPr="00805A62">
              <w:fldChar w:fldCharType="separate"/>
            </w:r>
            <w:r w:rsidRPr="00805A62">
              <w:rPr>
                <w:color w:val="0000FF"/>
                <w:u w:val="single"/>
              </w:rPr>
              <w:t>https://pcbcentral.com/tarjeta-de-circuito-impreso-definiciones-y-terminologa-utilizada-parte-i</w:t>
            </w:r>
            <w:r w:rsidRPr="00805A62">
              <w:rPr>
                <w:color w:val="0000FF"/>
                <w:u w:val="single"/>
              </w:rPr>
              <w:fldChar w:fldCharType="end"/>
            </w:r>
          </w:p>
          <w:p w14:paraId="244D86C9" w14:textId="5AF3B8FA" w:rsidR="001A578C" w:rsidRPr="00805A62" w:rsidRDefault="00000000" w:rsidP="007A47B9">
            <w:pPr>
              <w:spacing w:line="360" w:lineRule="auto"/>
              <w:ind w:left="720" w:hanging="720"/>
              <w:pPrChange w:id="1004" w:author="USER" w:date="2022-11-23T19:33:00Z">
                <w:pPr>
                  <w:spacing w:line="240" w:lineRule="auto"/>
                  <w:ind w:left="720" w:hanging="720"/>
                </w:pPr>
              </w:pPrChange>
            </w:pPr>
            <w:r w:rsidRPr="00805A62">
              <w:rPr>
                <w:color w:val="000000"/>
              </w:rPr>
              <w:t xml:space="preserve">IDEAM. (2016). </w:t>
            </w:r>
            <w:proofErr w:type="spellStart"/>
            <w:r w:rsidRPr="00805A62">
              <w:rPr>
                <w:i/>
                <w:color w:val="000000"/>
              </w:rPr>
              <w:t>Definción</w:t>
            </w:r>
            <w:proofErr w:type="spellEnd"/>
            <w:r w:rsidRPr="00805A62">
              <w:rPr>
                <w:i/>
                <w:color w:val="000000"/>
              </w:rPr>
              <w:t xml:space="preserve"> y Entes Normalizadores</w:t>
            </w:r>
            <w:r w:rsidRPr="00805A62">
              <w:rPr>
                <w:color w:val="000000"/>
              </w:rPr>
              <w:t xml:space="preserve">.  </w:t>
            </w:r>
            <w:r w:rsidRPr="00805A62">
              <w:fldChar w:fldCharType="begin"/>
            </w:r>
            <w:r w:rsidRPr="00805A62">
              <w:instrText>HYPERLINK "http://www.ideam.gov.co/web/ecosistemas/normas-estandares" \l ":~:text=En%20un%20%C3%A1mbito%20formal%2C%20se,y%20servicios%20cumplen%20con%20su" \h</w:instrText>
            </w:r>
            <w:r w:rsidRPr="00805A62">
              <w:fldChar w:fldCharType="separate"/>
            </w:r>
            <w:r w:rsidRPr="00805A62">
              <w:rPr>
                <w:color w:val="0000FF"/>
                <w:u w:val="single"/>
              </w:rPr>
              <w:t>http://www.ideam.gov.co/web/ecosistemas/normas-estandares#:~:text=En%20un%20%C3%A1mbito%20formal%2C%20se,y%20servicios%20cumplen%20con%20su</w:t>
            </w:r>
            <w:r w:rsidRPr="00805A62">
              <w:rPr>
                <w:color w:val="0000FF"/>
                <w:u w:val="single"/>
              </w:rPr>
              <w:fldChar w:fldCharType="end"/>
            </w:r>
          </w:p>
          <w:p w14:paraId="4D3899AC" w14:textId="1D1FFE80" w:rsidR="001A578C" w:rsidRPr="00805A62" w:rsidRDefault="00000000" w:rsidP="007A47B9">
            <w:pPr>
              <w:spacing w:line="360" w:lineRule="auto"/>
              <w:ind w:left="720" w:hanging="720"/>
              <w:rPr>
                <w:lang w:val="en-US"/>
              </w:rPr>
              <w:pPrChange w:id="1005" w:author="USER" w:date="2022-11-23T19:33:00Z">
                <w:pPr>
                  <w:spacing w:line="240" w:lineRule="auto"/>
                  <w:ind w:left="720" w:hanging="720"/>
                </w:pPr>
              </w:pPrChange>
            </w:pPr>
            <w:r w:rsidRPr="00805A62">
              <w:rPr>
                <w:color w:val="000000"/>
                <w:lang w:val="es-CO"/>
              </w:rPr>
              <w:t xml:space="preserve">IPC </w:t>
            </w:r>
            <w:proofErr w:type="spellStart"/>
            <w:r w:rsidRPr="00805A62">
              <w:rPr>
                <w:color w:val="000000"/>
                <w:lang w:val="es-CO"/>
              </w:rPr>
              <w:t>Build</w:t>
            </w:r>
            <w:proofErr w:type="spellEnd"/>
            <w:r w:rsidRPr="00805A62">
              <w:rPr>
                <w:color w:val="000000"/>
                <w:lang w:val="es-CO"/>
              </w:rPr>
              <w:t xml:space="preserve"> </w:t>
            </w:r>
            <w:proofErr w:type="spellStart"/>
            <w:r w:rsidRPr="00805A62">
              <w:rPr>
                <w:color w:val="000000"/>
                <w:lang w:val="es-CO"/>
              </w:rPr>
              <w:t>Electronics</w:t>
            </w:r>
            <w:proofErr w:type="spellEnd"/>
            <w:r w:rsidRPr="00805A62">
              <w:rPr>
                <w:color w:val="000000"/>
                <w:lang w:val="es-CO"/>
              </w:rPr>
              <w:t xml:space="preserve"> </w:t>
            </w:r>
            <w:proofErr w:type="spellStart"/>
            <w:r w:rsidRPr="00805A62">
              <w:rPr>
                <w:color w:val="000000"/>
                <w:lang w:val="es-CO"/>
              </w:rPr>
              <w:t>Better</w:t>
            </w:r>
            <w:proofErr w:type="spellEnd"/>
            <w:r w:rsidRPr="00805A62">
              <w:rPr>
                <w:color w:val="000000"/>
                <w:lang w:val="es-CO"/>
              </w:rPr>
              <w:t xml:space="preserve">. (2008). </w:t>
            </w:r>
            <w:r w:rsidRPr="00805A62">
              <w:rPr>
                <w:i/>
                <w:color w:val="000000"/>
              </w:rPr>
              <w:t>IPC-J-STD-075-Spanish: Clasificación de componentes electrónicos no-IC para procesos de ensamble</w:t>
            </w:r>
            <w:r w:rsidRPr="00805A62">
              <w:rPr>
                <w:color w:val="000000"/>
              </w:rPr>
              <w:t xml:space="preserve">.  </w:t>
            </w:r>
            <w:r w:rsidRPr="00805A62">
              <w:fldChar w:fldCharType="begin"/>
            </w:r>
            <w:r w:rsidRPr="00805A62">
              <w:instrText xml:space="preserve"> HYPERLINK "https://shop.ipc.org/general-electronics/standards/j075-0-0-spanish" \h </w:instrText>
            </w:r>
            <w:r w:rsidRPr="00805A62">
              <w:fldChar w:fldCharType="separate"/>
            </w:r>
            <w:r w:rsidRPr="00805A62">
              <w:rPr>
                <w:color w:val="0000FF"/>
                <w:u w:val="single"/>
                <w:lang w:val="en-US"/>
              </w:rPr>
              <w:t>https://shop.ipc.org/general-electronics/standards/j075-0-0-spanish</w:t>
            </w:r>
            <w:r w:rsidRPr="00805A62">
              <w:rPr>
                <w:color w:val="0000FF"/>
                <w:u w:val="single"/>
              </w:rPr>
              <w:fldChar w:fldCharType="end"/>
            </w:r>
          </w:p>
          <w:p w14:paraId="0F6C2E5C" w14:textId="3204DA25" w:rsidR="001A578C" w:rsidRPr="00805A62" w:rsidRDefault="00000000" w:rsidP="007A47B9">
            <w:pPr>
              <w:spacing w:line="360" w:lineRule="auto"/>
              <w:ind w:left="720" w:hanging="720"/>
              <w:pPrChange w:id="1006" w:author="USER" w:date="2022-11-23T19:33:00Z">
                <w:pPr>
                  <w:spacing w:line="240" w:lineRule="auto"/>
                  <w:ind w:left="720" w:hanging="720"/>
                </w:pPr>
              </w:pPrChange>
            </w:pPr>
            <w:r w:rsidRPr="00805A62">
              <w:rPr>
                <w:color w:val="000000"/>
                <w:lang w:val="en-US"/>
              </w:rPr>
              <w:t xml:space="preserve">IPC Build Electronics Better. </w:t>
            </w:r>
            <w:r w:rsidRPr="00805A62">
              <w:rPr>
                <w:color w:val="000000"/>
                <w:lang w:val="es-CO"/>
              </w:rPr>
              <w:t xml:space="preserve">(2009). </w:t>
            </w:r>
            <w:r w:rsidRPr="00805A62">
              <w:rPr>
                <w:i/>
                <w:color w:val="000000"/>
              </w:rPr>
              <w:t>IPC-7711/21B-SP: Retrabajo, Modificación y Reparación de Ensamble Electrónicos</w:t>
            </w:r>
            <w:r w:rsidRPr="00805A62">
              <w:rPr>
                <w:color w:val="000000"/>
              </w:rPr>
              <w:t xml:space="preserve">. Obtenido de </w:t>
            </w:r>
            <w:r w:rsidRPr="00805A62">
              <w:fldChar w:fldCharType="begin"/>
            </w:r>
            <w:r w:rsidRPr="00805A62">
              <w:instrText>HYPERLINK "https://shop.ipc.org/general-electronics/standards/771121-0-b-spanish" \h</w:instrText>
            </w:r>
            <w:r w:rsidRPr="00805A62">
              <w:fldChar w:fldCharType="separate"/>
            </w:r>
            <w:r w:rsidRPr="00805A62">
              <w:rPr>
                <w:color w:val="0000FF"/>
                <w:u w:val="single"/>
              </w:rPr>
              <w:t>https://shop.ipc.org/general-electronics/standards/771121-0-b-spanish</w:t>
            </w:r>
            <w:r w:rsidRPr="00805A62">
              <w:rPr>
                <w:color w:val="0000FF"/>
                <w:u w:val="single"/>
              </w:rPr>
              <w:fldChar w:fldCharType="end"/>
            </w:r>
          </w:p>
          <w:p w14:paraId="443B2EDA" w14:textId="2C297AF8" w:rsidR="001A578C" w:rsidRPr="00805A62" w:rsidRDefault="00000000" w:rsidP="007A47B9">
            <w:pPr>
              <w:spacing w:line="360" w:lineRule="auto"/>
              <w:ind w:left="720" w:hanging="720"/>
              <w:pPrChange w:id="1007" w:author="USER" w:date="2022-11-23T19:33:00Z">
                <w:pPr>
                  <w:spacing w:line="240" w:lineRule="auto"/>
                  <w:ind w:left="720" w:hanging="720"/>
                </w:pPr>
              </w:pPrChange>
            </w:pPr>
            <w:r w:rsidRPr="00805A62">
              <w:rPr>
                <w:color w:val="000000"/>
                <w:lang w:val="es-CO"/>
              </w:rPr>
              <w:t xml:space="preserve">IPC </w:t>
            </w:r>
            <w:proofErr w:type="spellStart"/>
            <w:r w:rsidRPr="00805A62">
              <w:rPr>
                <w:color w:val="000000"/>
                <w:lang w:val="es-CO"/>
              </w:rPr>
              <w:t>Build</w:t>
            </w:r>
            <w:proofErr w:type="spellEnd"/>
            <w:r w:rsidRPr="00805A62">
              <w:rPr>
                <w:color w:val="000000"/>
                <w:lang w:val="es-CO"/>
              </w:rPr>
              <w:t xml:space="preserve"> </w:t>
            </w:r>
            <w:proofErr w:type="spellStart"/>
            <w:r w:rsidRPr="00805A62">
              <w:rPr>
                <w:color w:val="000000"/>
                <w:lang w:val="es-CO"/>
              </w:rPr>
              <w:t>Electronics</w:t>
            </w:r>
            <w:proofErr w:type="spellEnd"/>
            <w:r w:rsidRPr="00805A62">
              <w:rPr>
                <w:color w:val="000000"/>
                <w:lang w:val="es-CO"/>
              </w:rPr>
              <w:t xml:space="preserve"> </w:t>
            </w:r>
            <w:proofErr w:type="spellStart"/>
            <w:r w:rsidRPr="00805A62">
              <w:rPr>
                <w:color w:val="000000"/>
                <w:lang w:val="es-CO"/>
              </w:rPr>
              <w:t>Better</w:t>
            </w:r>
            <w:proofErr w:type="spellEnd"/>
            <w:r w:rsidRPr="00805A62">
              <w:rPr>
                <w:color w:val="000000"/>
                <w:lang w:val="es-CO"/>
              </w:rPr>
              <w:t xml:space="preserve">. (2009), </w:t>
            </w:r>
            <w:r w:rsidRPr="00805A62">
              <w:rPr>
                <w:i/>
                <w:color w:val="000000"/>
              </w:rPr>
              <w:t>IPC-7711/21B-SP: Retrabajo, Modificación y Reparación de Ensamble Electrónicos</w:t>
            </w:r>
            <w:r w:rsidRPr="00805A62">
              <w:rPr>
                <w:color w:val="000000"/>
              </w:rPr>
              <w:t xml:space="preserve">. Obtenido de </w:t>
            </w:r>
            <w:r w:rsidRPr="00805A62">
              <w:fldChar w:fldCharType="begin"/>
            </w:r>
            <w:r w:rsidRPr="00805A62">
              <w:instrText>HYPERLINK "https://shop.ipc.org/general-electronics/standards/771121-0-b-spanish" \h</w:instrText>
            </w:r>
            <w:r w:rsidRPr="00805A62">
              <w:fldChar w:fldCharType="separate"/>
            </w:r>
            <w:r w:rsidRPr="00805A62">
              <w:rPr>
                <w:color w:val="0000FF"/>
                <w:u w:val="single"/>
              </w:rPr>
              <w:t>https://shop.ipc.org/general-electronics/standards/771121-0-b-spanish</w:t>
            </w:r>
            <w:r w:rsidRPr="00805A62">
              <w:rPr>
                <w:color w:val="0000FF"/>
                <w:u w:val="single"/>
              </w:rPr>
              <w:fldChar w:fldCharType="end"/>
            </w:r>
          </w:p>
          <w:p w14:paraId="2D813A36" w14:textId="37292943" w:rsidR="001A578C" w:rsidRPr="00805A62" w:rsidRDefault="00000000" w:rsidP="007A47B9">
            <w:pPr>
              <w:spacing w:line="360" w:lineRule="auto"/>
              <w:ind w:left="720" w:hanging="720"/>
              <w:pPrChange w:id="1008" w:author="USER" w:date="2022-11-23T19:33:00Z">
                <w:pPr>
                  <w:spacing w:line="240" w:lineRule="auto"/>
                  <w:ind w:left="720" w:hanging="720"/>
                </w:pPr>
              </w:pPrChange>
            </w:pPr>
            <w:r w:rsidRPr="00805A62">
              <w:rPr>
                <w:color w:val="000000"/>
                <w:lang w:val="es-CO"/>
              </w:rPr>
              <w:t xml:space="preserve">IPC </w:t>
            </w:r>
            <w:proofErr w:type="spellStart"/>
            <w:r w:rsidRPr="00805A62">
              <w:rPr>
                <w:color w:val="000000"/>
                <w:lang w:val="es-CO"/>
              </w:rPr>
              <w:t>Build</w:t>
            </w:r>
            <w:proofErr w:type="spellEnd"/>
            <w:r w:rsidRPr="00805A62">
              <w:rPr>
                <w:color w:val="000000"/>
                <w:lang w:val="es-CO"/>
              </w:rPr>
              <w:t xml:space="preserve"> </w:t>
            </w:r>
            <w:proofErr w:type="spellStart"/>
            <w:r w:rsidRPr="00805A62">
              <w:rPr>
                <w:color w:val="000000"/>
                <w:lang w:val="es-CO"/>
              </w:rPr>
              <w:t>Electronics</w:t>
            </w:r>
            <w:proofErr w:type="spellEnd"/>
            <w:r w:rsidRPr="00805A62">
              <w:rPr>
                <w:color w:val="000000"/>
                <w:lang w:val="es-CO"/>
              </w:rPr>
              <w:t xml:space="preserve"> </w:t>
            </w:r>
            <w:proofErr w:type="spellStart"/>
            <w:r w:rsidRPr="00805A62">
              <w:rPr>
                <w:color w:val="000000"/>
                <w:lang w:val="es-CO"/>
              </w:rPr>
              <w:t>Better</w:t>
            </w:r>
            <w:proofErr w:type="spellEnd"/>
            <w:r w:rsidRPr="00805A62">
              <w:rPr>
                <w:color w:val="000000"/>
                <w:lang w:val="es-CO"/>
              </w:rPr>
              <w:t xml:space="preserve">. (2010), </w:t>
            </w:r>
            <w:r w:rsidRPr="00805A62">
              <w:rPr>
                <w:i/>
                <w:color w:val="000000"/>
              </w:rPr>
              <w:t>IPC-J-STD-001G-AM1: Provee requisitos para materiales de soldadura y procesos para ensambles</w:t>
            </w:r>
            <w:r w:rsidRPr="00805A62">
              <w:rPr>
                <w:color w:val="000000"/>
              </w:rPr>
              <w:t xml:space="preserve">. Obtenido de </w:t>
            </w:r>
            <w:r w:rsidRPr="00805A62">
              <w:fldChar w:fldCharType="begin"/>
            </w:r>
            <w:r w:rsidRPr="00805A62">
              <w:instrText>HYPERLINK "https://shop.ipc.org/standards/j001-a1-g1-spanish" \h</w:instrText>
            </w:r>
            <w:r w:rsidRPr="00805A62">
              <w:fldChar w:fldCharType="separate"/>
            </w:r>
            <w:r w:rsidRPr="00805A62">
              <w:rPr>
                <w:color w:val="0000FF"/>
                <w:u w:val="single"/>
              </w:rPr>
              <w:t>https://shop.ipc.org/standards/j001-a1-g1-spanish</w:t>
            </w:r>
            <w:r w:rsidRPr="00805A62">
              <w:rPr>
                <w:color w:val="0000FF"/>
                <w:u w:val="single"/>
              </w:rPr>
              <w:fldChar w:fldCharType="end"/>
            </w:r>
          </w:p>
          <w:p w14:paraId="51A2FB5D" w14:textId="05A6F813" w:rsidR="001A578C" w:rsidRPr="00805A62" w:rsidRDefault="00000000" w:rsidP="007A47B9">
            <w:pPr>
              <w:spacing w:line="360" w:lineRule="auto"/>
              <w:ind w:left="720" w:hanging="720"/>
              <w:pPrChange w:id="1009" w:author="USER" w:date="2022-11-23T19:33:00Z">
                <w:pPr>
                  <w:spacing w:line="240" w:lineRule="auto"/>
                  <w:ind w:left="720" w:hanging="720"/>
                </w:pPr>
              </w:pPrChange>
            </w:pPr>
            <w:r w:rsidRPr="00805A62">
              <w:rPr>
                <w:color w:val="000000"/>
                <w:lang w:val="es-CO"/>
              </w:rPr>
              <w:t xml:space="preserve">IPC </w:t>
            </w:r>
            <w:proofErr w:type="spellStart"/>
            <w:r w:rsidRPr="00805A62">
              <w:rPr>
                <w:color w:val="000000"/>
                <w:lang w:val="es-CO"/>
              </w:rPr>
              <w:t>Build</w:t>
            </w:r>
            <w:proofErr w:type="spellEnd"/>
            <w:r w:rsidRPr="00805A62">
              <w:rPr>
                <w:color w:val="000000"/>
                <w:lang w:val="es-CO"/>
              </w:rPr>
              <w:t xml:space="preserve"> </w:t>
            </w:r>
            <w:proofErr w:type="spellStart"/>
            <w:r w:rsidRPr="00805A62">
              <w:rPr>
                <w:color w:val="000000"/>
                <w:lang w:val="es-CO"/>
              </w:rPr>
              <w:t>Electronics</w:t>
            </w:r>
            <w:proofErr w:type="spellEnd"/>
            <w:r w:rsidRPr="00805A62">
              <w:rPr>
                <w:color w:val="000000"/>
                <w:lang w:val="es-CO"/>
              </w:rPr>
              <w:t xml:space="preserve"> </w:t>
            </w:r>
            <w:proofErr w:type="spellStart"/>
            <w:r w:rsidRPr="00805A62">
              <w:rPr>
                <w:color w:val="000000"/>
                <w:lang w:val="es-CO"/>
              </w:rPr>
              <w:t>Better</w:t>
            </w:r>
            <w:proofErr w:type="spellEnd"/>
            <w:r w:rsidRPr="00805A62">
              <w:rPr>
                <w:color w:val="000000"/>
                <w:lang w:val="es-CO"/>
              </w:rPr>
              <w:t xml:space="preserve">. (2012), </w:t>
            </w:r>
            <w:r w:rsidRPr="00805A62">
              <w:rPr>
                <w:i/>
                <w:color w:val="000000"/>
              </w:rPr>
              <w:t>IPC/WHMA-A-620B-SP: Requisitos y Aceptabilidad de Cables y Mazos de Cables</w:t>
            </w:r>
            <w:r w:rsidRPr="00805A62">
              <w:rPr>
                <w:color w:val="000000"/>
              </w:rPr>
              <w:t xml:space="preserve">. </w:t>
            </w:r>
            <w:r w:rsidRPr="00805A62">
              <w:fldChar w:fldCharType="begin"/>
            </w:r>
            <w:r w:rsidRPr="00805A62">
              <w:instrText>HYPERLINK "https://shop.ipc.org/general-electronics-space-and-defense/standards/a620-0-b-spanish" \h</w:instrText>
            </w:r>
            <w:r w:rsidRPr="00805A62">
              <w:fldChar w:fldCharType="separate"/>
            </w:r>
            <w:r w:rsidRPr="00805A62">
              <w:rPr>
                <w:color w:val="0000FF"/>
                <w:u w:val="single"/>
              </w:rPr>
              <w:t>https://shop.ipc.org/general-electronics-space-and-defense/standards/a620-0-b-spanish</w:t>
            </w:r>
            <w:r w:rsidRPr="00805A62">
              <w:rPr>
                <w:color w:val="0000FF"/>
                <w:u w:val="single"/>
              </w:rPr>
              <w:fldChar w:fldCharType="end"/>
            </w:r>
          </w:p>
          <w:p w14:paraId="7491FF24" w14:textId="53E5BD8A" w:rsidR="001A578C" w:rsidRPr="00805A62" w:rsidRDefault="00000000" w:rsidP="007A47B9">
            <w:pPr>
              <w:spacing w:line="360" w:lineRule="auto"/>
              <w:ind w:left="720" w:hanging="720"/>
              <w:pPrChange w:id="1010" w:author="USER" w:date="2022-11-23T19:33:00Z">
                <w:pPr>
                  <w:spacing w:line="240" w:lineRule="auto"/>
                  <w:ind w:left="720" w:hanging="720"/>
                </w:pPr>
              </w:pPrChange>
            </w:pPr>
            <w:r w:rsidRPr="00805A62">
              <w:rPr>
                <w:color w:val="000000"/>
                <w:lang w:val="es-CO"/>
              </w:rPr>
              <w:t xml:space="preserve">IPC </w:t>
            </w:r>
            <w:proofErr w:type="spellStart"/>
            <w:r w:rsidRPr="00805A62">
              <w:rPr>
                <w:color w:val="000000"/>
                <w:lang w:val="es-CO"/>
              </w:rPr>
              <w:t>Build</w:t>
            </w:r>
            <w:proofErr w:type="spellEnd"/>
            <w:r w:rsidRPr="00805A62">
              <w:rPr>
                <w:color w:val="000000"/>
                <w:lang w:val="es-CO"/>
              </w:rPr>
              <w:t xml:space="preserve"> </w:t>
            </w:r>
            <w:proofErr w:type="spellStart"/>
            <w:r w:rsidRPr="00805A62">
              <w:rPr>
                <w:color w:val="000000"/>
                <w:lang w:val="es-CO"/>
              </w:rPr>
              <w:t>Electronics</w:t>
            </w:r>
            <w:proofErr w:type="spellEnd"/>
            <w:r w:rsidRPr="00805A62">
              <w:rPr>
                <w:color w:val="000000"/>
                <w:lang w:val="es-CO"/>
              </w:rPr>
              <w:t xml:space="preserve"> </w:t>
            </w:r>
            <w:proofErr w:type="spellStart"/>
            <w:r w:rsidRPr="00805A62">
              <w:rPr>
                <w:color w:val="000000"/>
                <w:lang w:val="es-CO"/>
              </w:rPr>
              <w:t>Better</w:t>
            </w:r>
            <w:proofErr w:type="spellEnd"/>
            <w:r w:rsidRPr="00805A62">
              <w:rPr>
                <w:color w:val="000000"/>
                <w:lang w:val="es-CO"/>
              </w:rPr>
              <w:t xml:space="preserve">. (2012), </w:t>
            </w:r>
            <w:r w:rsidRPr="00805A62">
              <w:rPr>
                <w:i/>
                <w:color w:val="000000"/>
              </w:rPr>
              <w:t>IPC/WHMA-A-620B-SP: Requisitos y Aceptabilidad de Cables y Mazos de Cables</w:t>
            </w:r>
            <w:r w:rsidRPr="00805A62">
              <w:rPr>
                <w:color w:val="000000"/>
              </w:rPr>
              <w:t xml:space="preserve">.  </w:t>
            </w:r>
            <w:r w:rsidRPr="00805A62">
              <w:fldChar w:fldCharType="begin"/>
            </w:r>
            <w:r w:rsidRPr="00805A62">
              <w:instrText>HYPERLINK "https://shop.ipc.org/general-electronics-space-and-defense/standards/a620-0-b-spanish" \h</w:instrText>
            </w:r>
            <w:r w:rsidRPr="00805A62">
              <w:fldChar w:fldCharType="separate"/>
            </w:r>
            <w:r w:rsidRPr="00805A62">
              <w:rPr>
                <w:color w:val="0000FF"/>
                <w:u w:val="single"/>
              </w:rPr>
              <w:t>https://shop.ipc.org/general-electronics-space-and-defense/standards/a620-0-b-spanish</w:t>
            </w:r>
            <w:r w:rsidRPr="00805A62">
              <w:rPr>
                <w:color w:val="0000FF"/>
                <w:u w:val="single"/>
              </w:rPr>
              <w:fldChar w:fldCharType="end"/>
            </w:r>
          </w:p>
          <w:p w14:paraId="1FF5F88C" w14:textId="4E35B6D3" w:rsidR="001A578C" w:rsidRPr="00805A62" w:rsidRDefault="00000000" w:rsidP="007A47B9">
            <w:pPr>
              <w:spacing w:line="360" w:lineRule="auto"/>
              <w:ind w:left="720" w:hanging="720"/>
              <w:pPrChange w:id="1011" w:author="USER" w:date="2022-11-23T19:33:00Z">
                <w:pPr>
                  <w:spacing w:line="240" w:lineRule="auto"/>
                  <w:ind w:left="720" w:hanging="720"/>
                </w:pPr>
              </w:pPrChange>
            </w:pPr>
            <w:r w:rsidRPr="00805A62">
              <w:rPr>
                <w:color w:val="000000"/>
                <w:lang w:val="es-CO"/>
              </w:rPr>
              <w:t xml:space="preserve">IPC </w:t>
            </w:r>
            <w:proofErr w:type="spellStart"/>
            <w:r w:rsidRPr="00805A62">
              <w:rPr>
                <w:color w:val="000000"/>
                <w:lang w:val="es-CO"/>
              </w:rPr>
              <w:t>Build</w:t>
            </w:r>
            <w:proofErr w:type="spellEnd"/>
            <w:r w:rsidRPr="00805A62">
              <w:rPr>
                <w:color w:val="000000"/>
                <w:lang w:val="es-CO"/>
              </w:rPr>
              <w:t xml:space="preserve"> </w:t>
            </w:r>
            <w:proofErr w:type="spellStart"/>
            <w:r w:rsidRPr="00805A62">
              <w:rPr>
                <w:color w:val="000000"/>
                <w:lang w:val="es-CO"/>
              </w:rPr>
              <w:t>Electronics</w:t>
            </w:r>
            <w:proofErr w:type="spellEnd"/>
            <w:r w:rsidRPr="00805A62">
              <w:rPr>
                <w:color w:val="000000"/>
                <w:lang w:val="es-CO"/>
              </w:rPr>
              <w:t xml:space="preserve"> </w:t>
            </w:r>
            <w:proofErr w:type="spellStart"/>
            <w:r w:rsidRPr="00805A62">
              <w:rPr>
                <w:color w:val="000000"/>
                <w:lang w:val="es-CO"/>
              </w:rPr>
              <w:t>Better</w:t>
            </w:r>
            <w:proofErr w:type="spellEnd"/>
            <w:r w:rsidRPr="00805A62">
              <w:rPr>
                <w:color w:val="000000"/>
                <w:lang w:val="es-CO"/>
              </w:rPr>
              <w:t xml:space="preserve">. (2015), </w:t>
            </w:r>
            <w:r w:rsidRPr="00805A62">
              <w:rPr>
                <w:i/>
                <w:color w:val="000000"/>
              </w:rPr>
              <w:t>IPC-6012DS-SP: Adición de aplicaciones de aviónica militar y espacial del IPC-6012D, Clasificación y especificación de rendimiento para los tableros impresos rígidos</w:t>
            </w:r>
            <w:r w:rsidRPr="00805A62">
              <w:rPr>
                <w:color w:val="000000"/>
              </w:rPr>
              <w:t>.</w:t>
            </w:r>
            <w:r w:rsidRPr="00805A62">
              <w:fldChar w:fldCharType="begin"/>
            </w:r>
            <w:r w:rsidRPr="00805A62">
              <w:instrText>HYPERLINK "https://shop.ipc.org/space-and-defense/standards/6012-s-d-spanish" \h</w:instrText>
            </w:r>
            <w:r w:rsidRPr="00805A62">
              <w:fldChar w:fldCharType="separate"/>
            </w:r>
            <w:r w:rsidRPr="00805A62">
              <w:rPr>
                <w:color w:val="0000FF"/>
                <w:u w:val="single"/>
              </w:rPr>
              <w:t>https://shop.ipc.org/space-and-defense/standards/6012-s-d-spanish</w:t>
            </w:r>
            <w:r w:rsidRPr="00805A62">
              <w:rPr>
                <w:color w:val="0000FF"/>
                <w:u w:val="single"/>
              </w:rPr>
              <w:fldChar w:fldCharType="end"/>
            </w:r>
          </w:p>
          <w:p w14:paraId="3A4CDF10" w14:textId="3EB0B034" w:rsidR="001A578C" w:rsidRPr="00805A62" w:rsidRDefault="00000000" w:rsidP="007A47B9">
            <w:pPr>
              <w:spacing w:line="360" w:lineRule="auto"/>
              <w:ind w:left="720" w:hanging="720"/>
              <w:rPr>
                <w:lang w:val="en-US"/>
              </w:rPr>
              <w:pPrChange w:id="1012" w:author="USER" w:date="2022-11-23T19:33:00Z">
                <w:pPr>
                  <w:spacing w:line="240" w:lineRule="auto"/>
                  <w:ind w:left="720" w:hanging="720"/>
                </w:pPr>
              </w:pPrChange>
            </w:pPr>
            <w:r w:rsidRPr="00805A62">
              <w:rPr>
                <w:color w:val="000000"/>
                <w:lang w:val="es-CO"/>
              </w:rPr>
              <w:t xml:space="preserve">IPC </w:t>
            </w:r>
            <w:proofErr w:type="spellStart"/>
            <w:r w:rsidRPr="00805A62">
              <w:rPr>
                <w:color w:val="000000"/>
                <w:lang w:val="es-CO"/>
              </w:rPr>
              <w:t>Build</w:t>
            </w:r>
            <w:proofErr w:type="spellEnd"/>
            <w:r w:rsidRPr="00805A62">
              <w:rPr>
                <w:color w:val="000000"/>
                <w:lang w:val="es-CO"/>
              </w:rPr>
              <w:t xml:space="preserve"> </w:t>
            </w:r>
            <w:proofErr w:type="spellStart"/>
            <w:r w:rsidRPr="00805A62">
              <w:rPr>
                <w:color w:val="000000"/>
                <w:lang w:val="es-CO"/>
              </w:rPr>
              <w:t>Electronics</w:t>
            </w:r>
            <w:proofErr w:type="spellEnd"/>
            <w:r w:rsidRPr="00805A62">
              <w:rPr>
                <w:color w:val="000000"/>
                <w:lang w:val="es-CO"/>
              </w:rPr>
              <w:t xml:space="preserve"> </w:t>
            </w:r>
            <w:proofErr w:type="spellStart"/>
            <w:r w:rsidRPr="00805A62">
              <w:rPr>
                <w:color w:val="000000"/>
                <w:lang w:val="es-CO"/>
              </w:rPr>
              <w:t>Better</w:t>
            </w:r>
            <w:proofErr w:type="spellEnd"/>
            <w:r w:rsidRPr="00805A62">
              <w:rPr>
                <w:color w:val="000000"/>
                <w:lang w:val="es-CO"/>
              </w:rPr>
              <w:t xml:space="preserve">. (2015), </w:t>
            </w:r>
            <w:r w:rsidRPr="00805A62">
              <w:rPr>
                <w:i/>
                <w:color w:val="000000"/>
              </w:rPr>
              <w:t>IPC-J-STD-020E: Clasificación de la sensibilidad a la humedad / reflujo de dispositivos de montaje superficial no herméticos</w:t>
            </w:r>
            <w:r w:rsidRPr="00805A62">
              <w:rPr>
                <w:color w:val="000000"/>
              </w:rPr>
              <w:t xml:space="preserve">.  </w:t>
            </w:r>
            <w:r w:rsidRPr="00805A62">
              <w:fldChar w:fldCharType="begin"/>
            </w:r>
            <w:r w:rsidRPr="00805A62">
              <w:instrText xml:space="preserve"> HYPERLINK "https://shop.ipc.org/general-electronics/standards/j020-0-e-spanish" \h </w:instrText>
            </w:r>
            <w:r w:rsidRPr="00805A62">
              <w:fldChar w:fldCharType="separate"/>
            </w:r>
            <w:r w:rsidRPr="00805A62">
              <w:rPr>
                <w:color w:val="0000FF"/>
                <w:u w:val="single"/>
                <w:lang w:val="en-US"/>
              </w:rPr>
              <w:t>https://shop.ipc.org/general-electronics/standards/j020-0-e-spanish</w:t>
            </w:r>
            <w:r w:rsidRPr="00805A62">
              <w:rPr>
                <w:color w:val="0000FF"/>
                <w:u w:val="single"/>
              </w:rPr>
              <w:fldChar w:fldCharType="end"/>
            </w:r>
          </w:p>
          <w:p w14:paraId="3216383D" w14:textId="69220593" w:rsidR="001A578C" w:rsidRPr="00805A62" w:rsidRDefault="00000000" w:rsidP="007A47B9">
            <w:pPr>
              <w:spacing w:line="360" w:lineRule="auto"/>
              <w:ind w:left="720" w:hanging="720"/>
              <w:rPr>
                <w:lang w:val="en-US"/>
              </w:rPr>
              <w:pPrChange w:id="1013" w:author="USER" w:date="2022-11-23T19:33:00Z">
                <w:pPr>
                  <w:spacing w:line="240" w:lineRule="auto"/>
                  <w:ind w:left="720" w:hanging="720"/>
                </w:pPr>
              </w:pPrChange>
            </w:pPr>
            <w:r w:rsidRPr="00805A62">
              <w:rPr>
                <w:color w:val="000000"/>
                <w:lang w:val="en-US"/>
              </w:rPr>
              <w:t xml:space="preserve">IPC Build Electronics Better. </w:t>
            </w:r>
            <w:r w:rsidRPr="00805A62">
              <w:rPr>
                <w:color w:val="000000"/>
                <w:lang w:val="es-CO"/>
              </w:rPr>
              <w:t xml:space="preserve">(2015), </w:t>
            </w:r>
            <w:r w:rsidRPr="00805A62">
              <w:rPr>
                <w:i/>
                <w:color w:val="000000"/>
              </w:rPr>
              <w:t>IPC-J-STD-020E: Clasificación de la sensibilidad a la humedad / reflujo de dispositivos de montaje superficial no herméticos</w:t>
            </w:r>
            <w:r w:rsidRPr="00805A62">
              <w:rPr>
                <w:color w:val="000000"/>
              </w:rPr>
              <w:t xml:space="preserve">.  </w:t>
            </w:r>
            <w:r w:rsidRPr="00805A62">
              <w:fldChar w:fldCharType="begin"/>
            </w:r>
            <w:r w:rsidRPr="00805A62">
              <w:instrText xml:space="preserve"> HYPERLINK "https://shop.ipc.org/general-electronics/standards/j020-0-e-spanish" \h </w:instrText>
            </w:r>
            <w:r w:rsidRPr="00805A62">
              <w:fldChar w:fldCharType="separate"/>
            </w:r>
            <w:r w:rsidRPr="00805A62">
              <w:rPr>
                <w:color w:val="0000FF"/>
                <w:u w:val="single"/>
                <w:lang w:val="en-US"/>
              </w:rPr>
              <w:t>https://shop.ipc.org/general-electronics/standards/j020-0-e-spanish</w:t>
            </w:r>
            <w:r w:rsidRPr="00805A62">
              <w:rPr>
                <w:color w:val="0000FF"/>
                <w:u w:val="single"/>
              </w:rPr>
              <w:fldChar w:fldCharType="end"/>
            </w:r>
          </w:p>
          <w:p w14:paraId="19784452" w14:textId="0702C0CB" w:rsidR="001A578C" w:rsidRPr="00805A62" w:rsidRDefault="00000000" w:rsidP="007A47B9">
            <w:pPr>
              <w:spacing w:line="360" w:lineRule="auto"/>
              <w:ind w:left="720" w:hanging="720"/>
              <w:rPr>
                <w:lang w:val="en-US"/>
              </w:rPr>
              <w:pPrChange w:id="1014" w:author="USER" w:date="2022-11-23T19:33:00Z">
                <w:pPr>
                  <w:spacing w:line="240" w:lineRule="auto"/>
                  <w:ind w:left="720" w:hanging="720"/>
                </w:pPr>
              </w:pPrChange>
            </w:pPr>
            <w:r w:rsidRPr="00805A62">
              <w:rPr>
                <w:color w:val="000000"/>
                <w:lang w:val="en-US"/>
              </w:rPr>
              <w:t xml:space="preserve">IPC Build Electronics Better. </w:t>
            </w:r>
            <w:r w:rsidRPr="00805A62">
              <w:rPr>
                <w:color w:val="000000"/>
                <w:lang w:val="es-CO"/>
              </w:rPr>
              <w:t xml:space="preserve">(2016), </w:t>
            </w:r>
            <w:r w:rsidRPr="00805A62">
              <w:rPr>
                <w:i/>
                <w:color w:val="000000"/>
              </w:rPr>
              <w:t>A-600J-SP-Aceptabilidad de Tableros Impresos</w:t>
            </w:r>
            <w:r w:rsidRPr="00805A62">
              <w:rPr>
                <w:color w:val="000000"/>
              </w:rPr>
              <w:t xml:space="preserve">. </w:t>
            </w:r>
            <w:r w:rsidRPr="00805A62">
              <w:fldChar w:fldCharType="begin"/>
            </w:r>
            <w:r w:rsidRPr="00805A62">
              <w:instrText xml:space="preserve"> HYPERLINK "https://shop.ipc.org/general-electronics/standards/a600-0-j-spanish" \h </w:instrText>
            </w:r>
            <w:r w:rsidRPr="00805A62">
              <w:fldChar w:fldCharType="separate"/>
            </w:r>
            <w:r w:rsidRPr="00805A62">
              <w:rPr>
                <w:color w:val="0000FF"/>
                <w:u w:val="single"/>
                <w:lang w:val="en-US"/>
              </w:rPr>
              <w:t>https://shop.ipc.org/general-electronics/standards/a600-0-j-spanish</w:t>
            </w:r>
            <w:r w:rsidRPr="00805A62">
              <w:rPr>
                <w:color w:val="0000FF"/>
                <w:u w:val="single"/>
              </w:rPr>
              <w:fldChar w:fldCharType="end"/>
            </w:r>
          </w:p>
          <w:p w14:paraId="35E1AE32" w14:textId="298FFBE4" w:rsidR="001A578C" w:rsidRPr="00805A62" w:rsidRDefault="00000000" w:rsidP="007A47B9">
            <w:pPr>
              <w:spacing w:line="360" w:lineRule="auto"/>
              <w:ind w:left="720" w:hanging="720"/>
              <w:rPr>
                <w:lang w:val="en-US"/>
              </w:rPr>
              <w:pPrChange w:id="1015" w:author="USER" w:date="2022-11-23T19:33:00Z">
                <w:pPr>
                  <w:spacing w:line="240" w:lineRule="auto"/>
                  <w:ind w:left="720" w:hanging="720"/>
                </w:pPr>
              </w:pPrChange>
            </w:pPr>
            <w:r w:rsidRPr="00805A62">
              <w:rPr>
                <w:color w:val="000000"/>
                <w:lang w:val="en-US"/>
              </w:rPr>
              <w:t xml:space="preserve">IPC Build Electronics Better. </w:t>
            </w:r>
            <w:r w:rsidRPr="00805A62">
              <w:rPr>
                <w:color w:val="000000"/>
                <w:lang w:val="es-CO"/>
              </w:rPr>
              <w:t xml:space="preserve">(2016). </w:t>
            </w:r>
            <w:r w:rsidRPr="00805A62">
              <w:rPr>
                <w:i/>
                <w:color w:val="000000"/>
              </w:rPr>
              <w:t>IPC-1601A: Guía para el manejo y almacenamiento de tarjetas impresas</w:t>
            </w:r>
            <w:r w:rsidRPr="00805A62">
              <w:rPr>
                <w:color w:val="000000"/>
              </w:rPr>
              <w:t xml:space="preserve">.  </w:t>
            </w:r>
            <w:r w:rsidRPr="00805A62">
              <w:fldChar w:fldCharType="begin"/>
            </w:r>
            <w:r w:rsidRPr="00805A62">
              <w:instrText xml:space="preserve"> HYPERLINK "https://shop.ipc.org/general-electronics/standards/1601-0-a-spanish" \h </w:instrText>
            </w:r>
            <w:r w:rsidRPr="00805A62">
              <w:fldChar w:fldCharType="separate"/>
            </w:r>
            <w:r w:rsidRPr="00805A62">
              <w:rPr>
                <w:color w:val="0000FF"/>
                <w:u w:val="single"/>
                <w:lang w:val="en-US"/>
              </w:rPr>
              <w:t>https://shop.ipc.org/general-electronics/standards/1601-0-a-spanish</w:t>
            </w:r>
            <w:r w:rsidRPr="00805A62">
              <w:rPr>
                <w:color w:val="0000FF"/>
                <w:u w:val="single"/>
              </w:rPr>
              <w:fldChar w:fldCharType="end"/>
            </w:r>
          </w:p>
          <w:p w14:paraId="2DE474AE" w14:textId="23EF9531" w:rsidR="001A578C" w:rsidRPr="00805A62" w:rsidRDefault="00000000" w:rsidP="007A47B9">
            <w:pPr>
              <w:spacing w:line="360" w:lineRule="auto"/>
              <w:ind w:left="720" w:hanging="720"/>
              <w:pPrChange w:id="1016" w:author="USER" w:date="2022-11-23T19:33:00Z">
                <w:pPr>
                  <w:spacing w:line="240" w:lineRule="auto"/>
                  <w:ind w:left="720" w:hanging="720"/>
                </w:pPr>
              </w:pPrChange>
            </w:pPr>
            <w:r w:rsidRPr="00805A62">
              <w:rPr>
                <w:color w:val="000000"/>
                <w:lang w:val="en-US"/>
              </w:rPr>
              <w:t xml:space="preserve">IPC Build Electronics Better. </w:t>
            </w:r>
            <w:r w:rsidRPr="00805A62">
              <w:rPr>
                <w:color w:val="000000"/>
                <w:lang w:val="es-CO"/>
              </w:rPr>
              <w:t xml:space="preserve">(2016). </w:t>
            </w:r>
            <w:r w:rsidRPr="00805A62">
              <w:rPr>
                <w:i/>
                <w:color w:val="000000"/>
              </w:rPr>
              <w:t>IPC-6012D-SP: Clasificación y especificación de rendimiento para los tableros impresos rígidos</w:t>
            </w:r>
            <w:r w:rsidRPr="00805A62">
              <w:rPr>
                <w:color w:val="000000"/>
              </w:rPr>
              <w:t xml:space="preserve"> </w:t>
            </w:r>
            <w:r w:rsidRPr="00805A62">
              <w:fldChar w:fldCharType="begin"/>
            </w:r>
            <w:r w:rsidRPr="00805A62">
              <w:instrText>HYPERLINK "https://shop.ipc.org/automotive-general-electronics-medical-space-and-defense/standards/6012-0-d-spanish" \h</w:instrText>
            </w:r>
            <w:r w:rsidRPr="00805A62">
              <w:fldChar w:fldCharType="separate"/>
            </w:r>
            <w:r w:rsidRPr="00805A62">
              <w:rPr>
                <w:color w:val="0000FF"/>
                <w:u w:val="single"/>
              </w:rPr>
              <w:t>https://shop.ipc.org/automotive-general-electronics-medical-space-and-defense/standards/6012-0-d-spanish</w:t>
            </w:r>
            <w:r w:rsidRPr="00805A62">
              <w:rPr>
                <w:color w:val="0000FF"/>
                <w:u w:val="single"/>
              </w:rPr>
              <w:fldChar w:fldCharType="end"/>
            </w:r>
          </w:p>
          <w:p w14:paraId="305CF9C0" w14:textId="77777777" w:rsidR="001A578C" w:rsidRPr="00805A62" w:rsidRDefault="00000000" w:rsidP="007A47B9">
            <w:pPr>
              <w:spacing w:line="360" w:lineRule="auto"/>
              <w:ind w:left="720" w:hanging="720"/>
              <w:pPrChange w:id="1017" w:author="USER" w:date="2022-11-23T19:33:00Z">
                <w:pPr>
                  <w:spacing w:line="240" w:lineRule="auto"/>
                  <w:ind w:left="720" w:hanging="720"/>
                </w:pPr>
              </w:pPrChange>
            </w:pPr>
            <w:r w:rsidRPr="00805A62">
              <w:rPr>
                <w:color w:val="000000"/>
                <w:lang w:val="en-US"/>
              </w:rPr>
              <w:t xml:space="preserve">IPC Build Electronics Better. (01 de 05 de 2016). </w:t>
            </w:r>
            <w:r w:rsidRPr="00805A62">
              <w:rPr>
                <w:i/>
                <w:color w:val="000000"/>
              </w:rPr>
              <w:t>IPC-A-600J-SP: Aceptabilidad de Tableros Impresos</w:t>
            </w:r>
            <w:r w:rsidRPr="00805A62">
              <w:rPr>
                <w:color w:val="000000"/>
              </w:rPr>
              <w:t xml:space="preserve">. Obtenido de </w:t>
            </w:r>
            <w:r w:rsidRPr="00805A62">
              <w:fldChar w:fldCharType="begin"/>
            </w:r>
            <w:r w:rsidRPr="00805A62">
              <w:instrText>HYPERLINK "https://shop.ipc.org/general-electronics/standards/a600-0-j-spanish" \h</w:instrText>
            </w:r>
            <w:r w:rsidRPr="00805A62">
              <w:fldChar w:fldCharType="separate"/>
            </w:r>
            <w:r w:rsidRPr="00805A62">
              <w:rPr>
                <w:color w:val="0000FF"/>
                <w:u w:val="single"/>
              </w:rPr>
              <w:t>https://shop.ipc.org/general-electronics/standards/a600-0-j-spanish</w:t>
            </w:r>
            <w:r w:rsidRPr="00805A62">
              <w:rPr>
                <w:color w:val="0000FF"/>
                <w:u w:val="single"/>
              </w:rPr>
              <w:fldChar w:fldCharType="end"/>
            </w:r>
          </w:p>
          <w:p w14:paraId="79E5F99D" w14:textId="77777777" w:rsidR="001A578C" w:rsidRPr="00805A62" w:rsidRDefault="00000000" w:rsidP="007A47B9">
            <w:pPr>
              <w:spacing w:line="360" w:lineRule="auto"/>
              <w:ind w:left="720" w:hanging="720"/>
              <w:pPrChange w:id="1018" w:author="USER" w:date="2022-11-23T19:33:00Z">
                <w:pPr>
                  <w:spacing w:line="240" w:lineRule="auto"/>
                  <w:ind w:left="720" w:hanging="720"/>
                </w:pPr>
              </w:pPrChange>
            </w:pPr>
            <w:r w:rsidRPr="00805A62">
              <w:rPr>
                <w:color w:val="000000"/>
                <w:lang w:val="en-US"/>
              </w:rPr>
              <w:t xml:space="preserve">IPC Build Electronics Better. (01 de 01 de 2017). </w:t>
            </w:r>
            <w:r w:rsidRPr="00805A62">
              <w:rPr>
                <w:i/>
                <w:color w:val="000000"/>
              </w:rPr>
              <w:t xml:space="preserve">IPC-7711/21C: Reparación, Modificación y Reparación de Ensambles Electrónicos - </w:t>
            </w:r>
            <w:proofErr w:type="spellStart"/>
            <w:r w:rsidRPr="00805A62">
              <w:rPr>
                <w:i/>
                <w:color w:val="000000"/>
              </w:rPr>
              <w:t>Spanish</w:t>
            </w:r>
            <w:proofErr w:type="spellEnd"/>
            <w:r w:rsidRPr="00805A62">
              <w:rPr>
                <w:color w:val="000000"/>
              </w:rPr>
              <w:t xml:space="preserve">. Obtenido de </w:t>
            </w:r>
            <w:r w:rsidRPr="00805A62">
              <w:fldChar w:fldCharType="begin"/>
            </w:r>
            <w:r w:rsidRPr="00805A62">
              <w:instrText>HYPERLINK "https://shop.ipc.org/general-electronics/standards/771121-0-c-spanish" \h</w:instrText>
            </w:r>
            <w:r w:rsidRPr="00805A62">
              <w:fldChar w:fldCharType="separate"/>
            </w:r>
            <w:r w:rsidRPr="00805A62">
              <w:rPr>
                <w:color w:val="0000FF"/>
                <w:u w:val="single"/>
              </w:rPr>
              <w:t>https://shop.ipc.org/general-electronics/standards/771121-0-c-spanish</w:t>
            </w:r>
            <w:r w:rsidRPr="00805A62">
              <w:rPr>
                <w:color w:val="0000FF"/>
                <w:u w:val="single"/>
              </w:rPr>
              <w:fldChar w:fldCharType="end"/>
            </w:r>
          </w:p>
          <w:p w14:paraId="06A5E517" w14:textId="77777777" w:rsidR="001A578C" w:rsidRPr="00805A62" w:rsidRDefault="00000000" w:rsidP="007A47B9">
            <w:pPr>
              <w:spacing w:line="360" w:lineRule="auto"/>
              <w:ind w:left="720" w:hanging="720"/>
              <w:pPrChange w:id="1019" w:author="USER" w:date="2022-11-23T19:33:00Z">
                <w:pPr>
                  <w:spacing w:line="240" w:lineRule="auto"/>
                  <w:ind w:left="720" w:hanging="720"/>
                </w:pPr>
              </w:pPrChange>
            </w:pPr>
            <w:r w:rsidRPr="00805A62">
              <w:rPr>
                <w:color w:val="000000"/>
                <w:lang w:val="en-US"/>
              </w:rPr>
              <w:t xml:space="preserve">IPC Build Electronics Better. (01 de 01 de 2017). </w:t>
            </w:r>
            <w:r w:rsidRPr="00805A62">
              <w:rPr>
                <w:i/>
                <w:color w:val="000000"/>
              </w:rPr>
              <w:t xml:space="preserve">IPC-7711/21C: Reparación, Modificación y Reparación de Ensambles Electrónicos - </w:t>
            </w:r>
            <w:proofErr w:type="spellStart"/>
            <w:r w:rsidRPr="00805A62">
              <w:rPr>
                <w:i/>
                <w:color w:val="000000"/>
              </w:rPr>
              <w:t>Spanish</w:t>
            </w:r>
            <w:proofErr w:type="spellEnd"/>
            <w:r w:rsidRPr="00805A62">
              <w:rPr>
                <w:color w:val="000000"/>
              </w:rPr>
              <w:t xml:space="preserve">. Obtenido de </w:t>
            </w:r>
            <w:r w:rsidRPr="00805A62">
              <w:fldChar w:fldCharType="begin"/>
            </w:r>
            <w:r w:rsidRPr="00805A62">
              <w:instrText>HYPERLINK "https://shop.ipc.org/general-electronics/standards/771121-0-c-spanish" \h</w:instrText>
            </w:r>
            <w:r w:rsidRPr="00805A62">
              <w:fldChar w:fldCharType="separate"/>
            </w:r>
            <w:r w:rsidRPr="00805A62">
              <w:rPr>
                <w:color w:val="0000FF"/>
                <w:u w:val="single"/>
              </w:rPr>
              <w:t>https://shop.ipc.org/general-electronics/standards/771121-0-c-spanish</w:t>
            </w:r>
            <w:r w:rsidRPr="00805A62">
              <w:rPr>
                <w:color w:val="0000FF"/>
                <w:u w:val="single"/>
              </w:rPr>
              <w:fldChar w:fldCharType="end"/>
            </w:r>
          </w:p>
          <w:p w14:paraId="255249F2" w14:textId="77777777" w:rsidR="001A578C" w:rsidRPr="00805A62" w:rsidRDefault="00000000" w:rsidP="007A47B9">
            <w:pPr>
              <w:spacing w:line="360" w:lineRule="auto"/>
              <w:ind w:left="720" w:hanging="720"/>
              <w:pPrChange w:id="1020" w:author="USER" w:date="2022-11-23T19:33:00Z">
                <w:pPr>
                  <w:spacing w:line="240" w:lineRule="auto"/>
                  <w:ind w:left="720" w:hanging="720"/>
                </w:pPr>
              </w:pPrChange>
            </w:pPr>
            <w:r w:rsidRPr="00805A62">
              <w:rPr>
                <w:color w:val="000000"/>
                <w:lang w:val="en-US"/>
              </w:rPr>
              <w:t xml:space="preserve">IPC Build Electronics Better. (01 de 10 de 2017). </w:t>
            </w:r>
            <w:r w:rsidRPr="00805A62">
              <w:rPr>
                <w:i/>
                <w:color w:val="000000"/>
              </w:rPr>
              <w:t>IPC-J-STD-001GS: Adenda para dispositivos electrónicos utilizados en aplicaciones militares y espaciales, realizada al documento IPC J-STD-001G titulado Requisitos de ensambles soldados eléctricos y electrónicos</w:t>
            </w:r>
            <w:r w:rsidRPr="00805A62">
              <w:rPr>
                <w:color w:val="000000"/>
              </w:rPr>
              <w:t xml:space="preserve">. Obtenido de </w:t>
            </w:r>
            <w:r w:rsidRPr="00805A62">
              <w:fldChar w:fldCharType="begin"/>
            </w:r>
            <w:r w:rsidRPr="00805A62">
              <w:instrText>HYPERLINK "https://shop.ipc.org/space-and-defense/j001-s-g-spanish" \h</w:instrText>
            </w:r>
            <w:r w:rsidRPr="00805A62">
              <w:fldChar w:fldCharType="separate"/>
            </w:r>
            <w:r w:rsidRPr="00805A62">
              <w:rPr>
                <w:color w:val="0000FF"/>
                <w:u w:val="single"/>
              </w:rPr>
              <w:t>https://shop.ipc.org/space-and-defense/j001-s-g-spanish</w:t>
            </w:r>
            <w:r w:rsidRPr="00805A62">
              <w:rPr>
                <w:color w:val="0000FF"/>
                <w:u w:val="single"/>
              </w:rPr>
              <w:fldChar w:fldCharType="end"/>
            </w:r>
          </w:p>
          <w:p w14:paraId="60EB914B" w14:textId="77777777" w:rsidR="001A578C" w:rsidRPr="00805A62" w:rsidRDefault="00000000" w:rsidP="007A47B9">
            <w:pPr>
              <w:spacing w:line="360" w:lineRule="auto"/>
              <w:ind w:left="720" w:hanging="720"/>
              <w:pPrChange w:id="1021" w:author="USER" w:date="2022-11-23T19:33:00Z">
                <w:pPr>
                  <w:spacing w:line="240" w:lineRule="auto"/>
                  <w:ind w:left="720" w:hanging="720"/>
                </w:pPr>
              </w:pPrChange>
            </w:pPr>
            <w:r w:rsidRPr="00805A62">
              <w:rPr>
                <w:color w:val="000000"/>
                <w:lang w:val="en-US"/>
              </w:rPr>
              <w:t xml:space="preserve">IPC Build Electronics Better. (10 de 01 de 2017). </w:t>
            </w:r>
            <w:r w:rsidRPr="00805A62">
              <w:rPr>
                <w:i/>
                <w:color w:val="000000"/>
              </w:rPr>
              <w:t>IPC-J-STD-001GS: Adenda para dispositivos electrónicos utilizados en aplicaciones militares y espaciales, realizada al documento IPC J-STD-001G titulado Requisitos de ensambles soldados eléctricos y electrónicos</w:t>
            </w:r>
            <w:r w:rsidRPr="00805A62">
              <w:rPr>
                <w:color w:val="000000"/>
              </w:rPr>
              <w:t xml:space="preserve">. Obtenido de </w:t>
            </w:r>
            <w:r w:rsidRPr="00805A62">
              <w:fldChar w:fldCharType="begin"/>
            </w:r>
            <w:r w:rsidRPr="00805A62">
              <w:instrText>HYPERLINK "https://shop.ipc.org/space-and-defense/j001-s-g-spanish" \h</w:instrText>
            </w:r>
            <w:r w:rsidRPr="00805A62">
              <w:fldChar w:fldCharType="separate"/>
            </w:r>
            <w:r w:rsidRPr="00805A62">
              <w:rPr>
                <w:color w:val="0000FF"/>
                <w:u w:val="single"/>
              </w:rPr>
              <w:t>https://shop.ipc.org/space-and-defense/j001-s-g-spanish</w:t>
            </w:r>
            <w:r w:rsidRPr="00805A62">
              <w:rPr>
                <w:color w:val="0000FF"/>
                <w:u w:val="single"/>
              </w:rPr>
              <w:fldChar w:fldCharType="end"/>
            </w:r>
          </w:p>
          <w:p w14:paraId="4831D5EB" w14:textId="77777777" w:rsidR="001A578C" w:rsidRPr="00805A62" w:rsidRDefault="00000000" w:rsidP="007A47B9">
            <w:pPr>
              <w:spacing w:line="360" w:lineRule="auto"/>
              <w:ind w:left="720" w:hanging="720"/>
              <w:pPrChange w:id="1022" w:author="USER" w:date="2022-11-23T19:33:00Z">
                <w:pPr>
                  <w:spacing w:line="240" w:lineRule="auto"/>
                  <w:ind w:left="720" w:hanging="720"/>
                </w:pPr>
              </w:pPrChange>
            </w:pPr>
            <w:r w:rsidRPr="00805A62">
              <w:rPr>
                <w:color w:val="000000"/>
                <w:lang w:val="en-US"/>
              </w:rPr>
              <w:t xml:space="preserve">IPC Build Electronics Better. (01 de 01 de 2017). </w:t>
            </w:r>
            <w:r w:rsidRPr="00805A62">
              <w:rPr>
                <w:i/>
                <w:color w:val="000000"/>
              </w:rPr>
              <w:t xml:space="preserve">IPC-WHMA-A-620C: Requisitos y Aceptabilidad de Cables y Mazos de Cables - </w:t>
            </w:r>
            <w:proofErr w:type="spellStart"/>
            <w:r w:rsidRPr="00805A62">
              <w:rPr>
                <w:i/>
                <w:color w:val="000000"/>
              </w:rPr>
              <w:t>Spanish</w:t>
            </w:r>
            <w:proofErr w:type="spellEnd"/>
            <w:r w:rsidRPr="00805A62">
              <w:rPr>
                <w:color w:val="000000"/>
              </w:rPr>
              <w:t xml:space="preserve">. Obtenido de </w:t>
            </w:r>
            <w:r w:rsidRPr="00805A62">
              <w:fldChar w:fldCharType="begin"/>
            </w:r>
            <w:r w:rsidRPr="00805A62">
              <w:instrText>HYPERLINK "https://shop.ipc.org/general-electronics-space-and-defense/standards/a620-0-c-spanish" \h</w:instrText>
            </w:r>
            <w:r w:rsidRPr="00805A62">
              <w:fldChar w:fldCharType="separate"/>
            </w:r>
            <w:r w:rsidRPr="00805A62">
              <w:rPr>
                <w:color w:val="0000FF"/>
                <w:u w:val="single"/>
              </w:rPr>
              <w:t>https://shop.ipc.org/general-electronics-space-and-defense/standards/a620-0-c-spanish</w:t>
            </w:r>
            <w:r w:rsidRPr="00805A62">
              <w:rPr>
                <w:color w:val="0000FF"/>
                <w:u w:val="single"/>
              </w:rPr>
              <w:fldChar w:fldCharType="end"/>
            </w:r>
          </w:p>
          <w:p w14:paraId="3AE872E3" w14:textId="77777777" w:rsidR="001A578C" w:rsidRPr="00805A62" w:rsidRDefault="00000000" w:rsidP="007A47B9">
            <w:pPr>
              <w:spacing w:line="360" w:lineRule="auto"/>
              <w:ind w:left="720" w:hanging="720"/>
              <w:pPrChange w:id="1023" w:author="USER" w:date="2022-11-23T19:33:00Z">
                <w:pPr>
                  <w:spacing w:line="240" w:lineRule="auto"/>
                  <w:ind w:left="720" w:hanging="720"/>
                </w:pPr>
              </w:pPrChange>
            </w:pPr>
            <w:r w:rsidRPr="00805A62">
              <w:rPr>
                <w:color w:val="000000"/>
                <w:lang w:val="en-US"/>
              </w:rPr>
              <w:t xml:space="preserve">IPC Build Electronics Better. (01 de 01 de 2017). </w:t>
            </w:r>
            <w:r w:rsidRPr="00805A62">
              <w:rPr>
                <w:i/>
                <w:color w:val="000000"/>
              </w:rPr>
              <w:t xml:space="preserve">IPC-WHMA-A-620C: Requisitos y Aceptabilidad de Cables y Mazos de Cables - </w:t>
            </w:r>
            <w:proofErr w:type="spellStart"/>
            <w:r w:rsidRPr="00805A62">
              <w:rPr>
                <w:i/>
                <w:color w:val="000000"/>
              </w:rPr>
              <w:t>Spanish</w:t>
            </w:r>
            <w:proofErr w:type="spellEnd"/>
            <w:r w:rsidRPr="00805A62">
              <w:rPr>
                <w:color w:val="000000"/>
              </w:rPr>
              <w:t xml:space="preserve">. Obtenido de </w:t>
            </w:r>
            <w:r w:rsidRPr="00805A62">
              <w:fldChar w:fldCharType="begin"/>
            </w:r>
            <w:r w:rsidRPr="00805A62">
              <w:instrText>HYPERLINK "https://shop.ipc.org/general-electronics-space-and-defense/standards/a620-0-c-spanish" \h</w:instrText>
            </w:r>
            <w:r w:rsidRPr="00805A62">
              <w:fldChar w:fldCharType="separate"/>
            </w:r>
            <w:r w:rsidRPr="00805A62">
              <w:rPr>
                <w:color w:val="0000FF"/>
                <w:u w:val="single"/>
              </w:rPr>
              <w:t>https://shop.ipc.org/general-electronics-space-and-defense/standards/a620-0-c-spanish</w:t>
            </w:r>
            <w:r w:rsidRPr="00805A62">
              <w:rPr>
                <w:color w:val="0000FF"/>
                <w:u w:val="single"/>
              </w:rPr>
              <w:fldChar w:fldCharType="end"/>
            </w:r>
          </w:p>
          <w:p w14:paraId="028C3221" w14:textId="77777777" w:rsidR="001A578C" w:rsidRPr="00805A62" w:rsidRDefault="00000000" w:rsidP="007A47B9">
            <w:pPr>
              <w:spacing w:line="360" w:lineRule="auto"/>
              <w:ind w:left="720" w:hanging="720"/>
              <w:pPrChange w:id="1024" w:author="USER" w:date="2022-11-23T19:33:00Z">
                <w:pPr>
                  <w:spacing w:line="240" w:lineRule="auto"/>
                  <w:ind w:left="720" w:hanging="720"/>
                </w:pPr>
              </w:pPrChange>
            </w:pPr>
            <w:r w:rsidRPr="00805A62">
              <w:rPr>
                <w:color w:val="000000"/>
                <w:lang w:val="en-US"/>
              </w:rPr>
              <w:t xml:space="preserve">IPC Build Electronics Better. (01 de 03 de 2018). </w:t>
            </w:r>
            <w:r w:rsidRPr="00805A62">
              <w:rPr>
                <w:i/>
                <w:color w:val="000000"/>
              </w:rPr>
              <w:t>IPC/JEDEC-J-STD-033D: Manejo, embalaje, transporte y uso de componentes sensibles a la humedad/reflujo y/o al proceso</w:t>
            </w:r>
            <w:r w:rsidRPr="00805A62">
              <w:rPr>
                <w:color w:val="000000"/>
              </w:rPr>
              <w:t xml:space="preserve">. Obtenido de </w:t>
            </w:r>
            <w:r w:rsidRPr="00805A62">
              <w:fldChar w:fldCharType="begin"/>
            </w:r>
            <w:r w:rsidRPr="00805A62">
              <w:instrText>HYPERLINK "https://shop.ipc.org/general-electronics/standards/j033-0-d-spanish" \h</w:instrText>
            </w:r>
            <w:r w:rsidRPr="00805A62">
              <w:fldChar w:fldCharType="separate"/>
            </w:r>
            <w:r w:rsidRPr="00805A62">
              <w:rPr>
                <w:color w:val="0000FF"/>
                <w:u w:val="single"/>
              </w:rPr>
              <w:t>https://shop.ipc.org/general-electronics/standards/j033-0-d-spanish</w:t>
            </w:r>
            <w:r w:rsidRPr="00805A62">
              <w:rPr>
                <w:color w:val="0000FF"/>
                <w:u w:val="single"/>
              </w:rPr>
              <w:fldChar w:fldCharType="end"/>
            </w:r>
          </w:p>
          <w:p w14:paraId="576BD04A" w14:textId="77777777" w:rsidR="001A578C" w:rsidRPr="00805A62" w:rsidRDefault="00000000" w:rsidP="007A47B9">
            <w:pPr>
              <w:spacing w:line="360" w:lineRule="auto"/>
              <w:ind w:left="720" w:hanging="720"/>
              <w:rPr>
                <w:lang w:val="en-US"/>
              </w:rPr>
              <w:pPrChange w:id="1025" w:author="USER" w:date="2022-11-23T19:33:00Z">
                <w:pPr>
                  <w:spacing w:line="240" w:lineRule="auto"/>
                  <w:ind w:left="720" w:hanging="720"/>
                </w:pPr>
              </w:pPrChange>
            </w:pPr>
            <w:r w:rsidRPr="00805A62">
              <w:rPr>
                <w:color w:val="000000"/>
                <w:lang w:val="en-US"/>
              </w:rPr>
              <w:t xml:space="preserve">IPC Build Electronics Better. (01 de 03 de 2019). </w:t>
            </w:r>
            <w:r w:rsidRPr="00805A62">
              <w:rPr>
                <w:i/>
                <w:color w:val="000000"/>
              </w:rPr>
              <w:t>IPC-2591: Intercambio en fábricas conectadas (CFX)</w:t>
            </w:r>
            <w:r w:rsidRPr="00805A62">
              <w:rPr>
                <w:color w:val="000000"/>
              </w:rPr>
              <w:t xml:space="preserve">. </w:t>
            </w:r>
            <w:proofErr w:type="spellStart"/>
            <w:r w:rsidRPr="00805A62">
              <w:rPr>
                <w:color w:val="000000"/>
                <w:lang w:val="en-US"/>
              </w:rPr>
              <w:t>Obtenido</w:t>
            </w:r>
            <w:proofErr w:type="spellEnd"/>
            <w:r w:rsidRPr="00805A62">
              <w:rPr>
                <w:color w:val="000000"/>
                <w:lang w:val="en-US"/>
              </w:rPr>
              <w:t xml:space="preserve"> de </w:t>
            </w:r>
            <w:r w:rsidRPr="00805A62">
              <w:fldChar w:fldCharType="begin"/>
            </w:r>
            <w:r w:rsidRPr="00805A62">
              <w:rPr>
                <w:lang w:val="en-US"/>
              </w:rPr>
              <w:instrText>HYPERLINK "https://shop.ipc.org/general-electronics/standards/2591-0-0-spanish" \h</w:instrText>
            </w:r>
            <w:r w:rsidRPr="00805A62">
              <w:fldChar w:fldCharType="separate"/>
            </w:r>
            <w:r w:rsidRPr="00805A62">
              <w:rPr>
                <w:color w:val="0000FF"/>
                <w:u w:val="single"/>
                <w:lang w:val="en-US"/>
              </w:rPr>
              <w:t>https://shop.ipc.org/general-electronics/standards/2591-0-0-spanish</w:t>
            </w:r>
            <w:r w:rsidRPr="00805A62">
              <w:rPr>
                <w:color w:val="0000FF"/>
                <w:u w:val="single"/>
              </w:rPr>
              <w:fldChar w:fldCharType="end"/>
            </w:r>
          </w:p>
          <w:p w14:paraId="5E22787B" w14:textId="77777777" w:rsidR="001A578C" w:rsidRPr="00805A62" w:rsidRDefault="00000000" w:rsidP="007A47B9">
            <w:pPr>
              <w:spacing w:line="360" w:lineRule="auto"/>
              <w:ind w:left="720" w:hanging="720"/>
              <w:pPrChange w:id="1026" w:author="USER" w:date="2022-11-23T19:33:00Z">
                <w:pPr>
                  <w:spacing w:line="240" w:lineRule="auto"/>
                  <w:ind w:left="720" w:hanging="720"/>
                </w:pPr>
              </w:pPrChange>
            </w:pPr>
            <w:r w:rsidRPr="00805A62">
              <w:rPr>
                <w:color w:val="000000"/>
                <w:lang w:val="en-US"/>
              </w:rPr>
              <w:t xml:space="preserve">IPC Build Electronics Better. </w:t>
            </w:r>
            <w:r w:rsidRPr="00805A62">
              <w:rPr>
                <w:color w:val="000000"/>
              </w:rPr>
              <w:t xml:space="preserve">(23 de 06 de 2020). </w:t>
            </w:r>
            <w:r w:rsidRPr="00805A62">
              <w:rPr>
                <w:i/>
                <w:color w:val="000000"/>
              </w:rPr>
              <w:t>IPC/WHMA-A-620D: Requisitos y admisibilidad de ensambles con cables y mazos de cables</w:t>
            </w:r>
            <w:r w:rsidRPr="00805A62">
              <w:rPr>
                <w:color w:val="000000"/>
              </w:rPr>
              <w:t xml:space="preserve">. Obtenido de </w:t>
            </w:r>
            <w:r w:rsidRPr="00805A62">
              <w:fldChar w:fldCharType="begin"/>
            </w:r>
            <w:r w:rsidRPr="00805A62">
              <w:instrText>HYPERLINK "https://shop.ipc.org/general-electronics-space-and-defense/standards/a620-0-d-spanish" \h</w:instrText>
            </w:r>
            <w:r w:rsidRPr="00805A62">
              <w:fldChar w:fldCharType="separate"/>
            </w:r>
            <w:r w:rsidRPr="00805A62">
              <w:rPr>
                <w:color w:val="0000FF"/>
                <w:u w:val="single"/>
              </w:rPr>
              <w:t>https://shop.ipc.org/general-electronics-space-and-defense/standards/a620-0-d-spanish</w:t>
            </w:r>
            <w:r w:rsidRPr="00805A62">
              <w:rPr>
                <w:color w:val="0000FF"/>
                <w:u w:val="single"/>
              </w:rPr>
              <w:fldChar w:fldCharType="end"/>
            </w:r>
          </w:p>
          <w:p w14:paraId="6B74F01B" w14:textId="77777777" w:rsidR="001A578C" w:rsidRPr="00805A62" w:rsidRDefault="00000000" w:rsidP="007A47B9">
            <w:pPr>
              <w:spacing w:line="360" w:lineRule="auto"/>
              <w:ind w:left="720" w:hanging="720"/>
              <w:pPrChange w:id="1027" w:author="USER" w:date="2022-11-23T19:33:00Z">
                <w:pPr>
                  <w:spacing w:line="240" w:lineRule="auto"/>
                  <w:ind w:left="720" w:hanging="720"/>
                </w:pPr>
              </w:pPrChange>
            </w:pPr>
            <w:r w:rsidRPr="00805A62">
              <w:rPr>
                <w:color w:val="000000"/>
                <w:lang w:val="en-US"/>
              </w:rPr>
              <w:t xml:space="preserve">IPC Build Electronics Better. (23 de 06 de 2020). </w:t>
            </w:r>
            <w:r w:rsidRPr="00805A62">
              <w:rPr>
                <w:i/>
                <w:color w:val="000000"/>
              </w:rPr>
              <w:t>IPC/WHMA-A-620D: Requisitos y admisibilidad de ensambles con cables y mazos de cables</w:t>
            </w:r>
            <w:r w:rsidRPr="00805A62">
              <w:rPr>
                <w:color w:val="000000"/>
              </w:rPr>
              <w:t xml:space="preserve">. Obtenido de </w:t>
            </w:r>
            <w:r w:rsidRPr="00805A62">
              <w:fldChar w:fldCharType="begin"/>
            </w:r>
            <w:r w:rsidRPr="00805A62">
              <w:instrText>HYPERLINK "https://shop.ipc.org/general-electronics-space-and-defense/standards/a620-0-d-spanish" \h</w:instrText>
            </w:r>
            <w:r w:rsidRPr="00805A62">
              <w:fldChar w:fldCharType="separate"/>
            </w:r>
            <w:r w:rsidRPr="00805A62">
              <w:rPr>
                <w:color w:val="0000FF"/>
                <w:u w:val="single"/>
              </w:rPr>
              <w:t>https://shop.ipc.org/general-electronics-space-and-defense/standards/a620-0-d-spanish</w:t>
            </w:r>
            <w:r w:rsidRPr="00805A62">
              <w:rPr>
                <w:color w:val="0000FF"/>
                <w:u w:val="single"/>
              </w:rPr>
              <w:fldChar w:fldCharType="end"/>
            </w:r>
          </w:p>
          <w:p w14:paraId="002C2B75" w14:textId="393B3232" w:rsidR="001A578C" w:rsidRPr="00805A62" w:rsidRDefault="00000000" w:rsidP="007A47B9">
            <w:pPr>
              <w:spacing w:line="360" w:lineRule="auto"/>
              <w:ind w:left="720" w:hanging="720"/>
              <w:pPrChange w:id="1028" w:author="USER" w:date="2022-11-23T19:33:00Z">
                <w:pPr>
                  <w:spacing w:line="240" w:lineRule="auto"/>
                  <w:ind w:left="720" w:hanging="720"/>
                </w:pPr>
              </w:pPrChange>
            </w:pPr>
            <w:r w:rsidRPr="00805A62">
              <w:rPr>
                <w:color w:val="000000"/>
                <w:lang w:val="es-CO"/>
              </w:rPr>
              <w:t xml:space="preserve">IPC </w:t>
            </w:r>
            <w:proofErr w:type="spellStart"/>
            <w:r w:rsidRPr="00805A62">
              <w:rPr>
                <w:color w:val="000000"/>
                <w:lang w:val="es-CO"/>
              </w:rPr>
              <w:t>Build</w:t>
            </w:r>
            <w:proofErr w:type="spellEnd"/>
            <w:r w:rsidRPr="00805A62">
              <w:rPr>
                <w:color w:val="000000"/>
                <w:lang w:val="es-CO"/>
              </w:rPr>
              <w:t xml:space="preserve"> </w:t>
            </w:r>
            <w:proofErr w:type="spellStart"/>
            <w:r w:rsidRPr="00805A62">
              <w:rPr>
                <w:color w:val="000000"/>
                <w:lang w:val="es-CO"/>
              </w:rPr>
              <w:t>Electronics</w:t>
            </w:r>
            <w:proofErr w:type="spellEnd"/>
            <w:r w:rsidRPr="00805A62">
              <w:rPr>
                <w:color w:val="000000"/>
                <w:lang w:val="es-CO"/>
              </w:rPr>
              <w:t xml:space="preserve"> </w:t>
            </w:r>
            <w:proofErr w:type="spellStart"/>
            <w:r w:rsidRPr="00805A62">
              <w:rPr>
                <w:color w:val="000000"/>
                <w:lang w:val="es-CO"/>
              </w:rPr>
              <w:t>Better</w:t>
            </w:r>
            <w:proofErr w:type="spellEnd"/>
            <w:r w:rsidRPr="00805A62">
              <w:rPr>
                <w:color w:val="000000"/>
                <w:lang w:val="es-CO"/>
              </w:rPr>
              <w:t xml:space="preserve">. </w:t>
            </w:r>
            <w:proofErr w:type="gramStart"/>
            <w:r w:rsidRPr="00805A62">
              <w:rPr>
                <w:color w:val="000000"/>
                <w:lang w:val="es-CO"/>
              </w:rPr>
              <w:t>( 2020</w:t>
            </w:r>
            <w:proofErr w:type="gramEnd"/>
            <w:r w:rsidRPr="00805A62">
              <w:rPr>
                <w:color w:val="000000"/>
                <w:lang w:val="es-CO"/>
              </w:rPr>
              <w:t xml:space="preserve">). </w:t>
            </w:r>
            <w:r w:rsidRPr="00805A62">
              <w:rPr>
                <w:i/>
                <w:color w:val="000000"/>
              </w:rPr>
              <w:t>IPC-7711/21C-AM1: Retrabajo, Modificación y Reparación de Ensambles Electrónicos Enmienda 1</w:t>
            </w:r>
            <w:r w:rsidRPr="00805A62">
              <w:rPr>
                <w:color w:val="000000"/>
              </w:rPr>
              <w:t xml:space="preserve">. Obtenido de </w:t>
            </w:r>
            <w:r w:rsidRPr="00805A62">
              <w:fldChar w:fldCharType="begin"/>
            </w:r>
            <w:r w:rsidRPr="00805A62">
              <w:instrText>HYPERLINK "https://shop.ipc.org/general-electronics/standards/771121-a1-c1-spanish" \h</w:instrText>
            </w:r>
            <w:r w:rsidRPr="00805A62">
              <w:fldChar w:fldCharType="separate"/>
            </w:r>
            <w:r w:rsidRPr="00805A62">
              <w:rPr>
                <w:color w:val="0000FF"/>
                <w:u w:val="single"/>
              </w:rPr>
              <w:t>https://shop.ipc.org/general-electronics/standards/771121-a1-c1-spanish</w:t>
            </w:r>
            <w:r w:rsidRPr="00805A62">
              <w:rPr>
                <w:color w:val="0000FF"/>
                <w:u w:val="single"/>
              </w:rPr>
              <w:fldChar w:fldCharType="end"/>
            </w:r>
          </w:p>
          <w:p w14:paraId="398BCD7E" w14:textId="2F018740" w:rsidR="001A578C" w:rsidRPr="00805A62" w:rsidRDefault="00000000" w:rsidP="007A47B9">
            <w:pPr>
              <w:spacing w:line="360" w:lineRule="auto"/>
              <w:ind w:left="720" w:hanging="720"/>
              <w:pPrChange w:id="1029" w:author="USER" w:date="2022-11-23T19:33:00Z">
                <w:pPr>
                  <w:spacing w:line="240" w:lineRule="auto"/>
                  <w:ind w:left="720" w:hanging="720"/>
                </w:pPr>
              </w:pPrChange>
            </w:pPr>
            <w:r w:rsidRPr="00805A62">
              <w:rPr>
                <w:color w:val="000000"/>
                <w:lang w:val="es-CO"/>
              </w:rPr>
              <w:t xml:space="preserve">IPC </w:t>
            </w:r>
            <w:proofErr w:type="spellStart"/>
            <w:r w:rsidRPr="00805A62">
              <w:rPr>
                <w:color w:val="000000"/>
                <w:lang w:val="es-CO"/>
              </w:rPr>
              <w:t>Build</w:t>
            </w:r>
            <w:proofErr w:type="spellEnd"/>
            <w:r w:rsidRPr="00805A62">
              <w:rPr>
                <w:color w:val="000000"/>
                <w:lang w:val="es-CO"/>
              </w:rPr>
              <w:t xml:space="preserve"> </w:t>
            </w:r>
            <w:proofErr w:type="spellStart"/>
            <w:r w:rsidRPr="00805A62">
              <w:rPr>
                <w:color w:val="000000"/>
                <w:lang w:val="es-CO"/>
              </w:rPr>
              <w:t>Electronics</w:t>
            </w:r>
            <w:proofErr w:type="spellEnd"/>
            <w:r w:rsidRPr="00805A62">
              <w:rPr>
                <w:color w:val="000000"/>
                <w:lang w:val="es-CO"/>
              </w:rPr>
              <w:t xml:space="preserve"> </w:t>
            </w:r>
            <w:proofErr w:type="spellStart"/>
            <w:r w:rsidRPr="00805A62">
              <w:rPr>
                <w:color w:val="000000"/>
                <w:lang w:val="es-CO"/>
              </w:rPr>
              <w:t>Better</w:t>
            </w:r>
            <w:proofErr w:type="spellEnd"/>
            <w:r w:rsidRPr="00805A62">
              <w:rPr>
                <w:color w:val="000000"/>
                <w:lang w:val="es-CO"/>
              </w:rPr>
              <w:t xml:space="preserve">. (2020). </w:t>
            </w:r>
            <w:r w:rsidRPr="00805A62">
              <w:rPr>
                <w:i/>
                <w:color w:val="000000"/>
              </w:rPr>
              <w:t>IPC-A-600K: Admisibilidad de las placas impresas</w:t>
            </w:r>
            <w:r w:rsidRPr="00805A62">
              <w:rPr>
                <w:color w:val="000000"/>
              </w:rPr>
              <w:t xml:space="preserve">. Obtenido de </w:t>
            </w:r>
            <w:r w:rsidRPr="00805A62">
              <w:fldChar w:fldCharType="begin"/>
            </w:r>
            <w:r w:rsidRPr="00805A62">
              <w:instrText>HYPERLINK "https://shop.ipc.org/general-electronics/standards/a600-0-k-spanish" \h</w:instrText>
            </w:r>
            <w:r w:rsidRPr="00805A62">
              <w:fldChar w:fldCharType="separate"/>
            </w:r>
            <w:r w:rsidRPr="00805A62">
              <w:rPr>
                <w:color w:val="0000FF"/>
                <w:u w:val="single"/>
              </w:rPr>
              <w:t>https://shop.ipc.org/general-electronics/standards/a600-0-k-spanish</w:t>
            </w:r>
            <w:r w:rsidRPr="00805A62">
              <w:rPr>
                <w:color w:val="0000FF"/>
                <w:u w:val="single"/>
              </w:rPr>
              <w:fldChar w:fldCharType="end"/>
            </w:r>
          </w:p>
          <w:p w14:paraId="43573823" w14:textId="68AE68FB" w:rsidR="001A578C" w:rsidRPr="00805A62" w:rsidRDefault="00000000" w:rsidP="007A47B9">
            <w:pPr>
              <w:spacing w:line="360" w:lineRule="auto"/>
              <w:ind w:left="720" w:hanging="720"/>
              <w:pPrChange w:id="1030" w:author="USER" w:date="2022-11-23T19:33:00Z">
                <w:pPr>
                  <w:spacing w:line="240" w:lineRule="auto"/>
                  <w:ind w:left="720" w:hanging="720"/>
                </w:pPr>
              </w:pPrChange>
            </w:pPr>
            <w:r w:rsidRPr="00805A62">
              <w:rPr>
                <w:color w:val="000000"/>
                <w:lang w:val="es-CO"/>
              </w:rPr>
              <w:t xml:space="preserve">IPC </w:t>
            </w:r>
            <w:proofErr w:type="spellStart"/>
            <w:r w:rsidRPr="00805A62">
              <w:rPr>
                <w:color w:val="000000"/>
                <w:lang w:val="es-CO"/>
              </w:rPr>
              <w:t>Build</w:t>
            </w:r>
            <w:proofErr w:type="spellEnd"/>
            <w:r w:rsidRPr="00805A62">
              <w:rPr>
                <w:color w:val="000000"/>
                <w:lang w:val="es-CO"/>
              </w:rPr>
              <w:t xml:space="preserve"> </w:t>
            </w:r>
            <w:proofErr w:type="spellStart"/>
            <w:r w:rsidRPr="00805A62">
              <w:rPr>
                <w:color w:val="000000"/>
                <w:lang w:val="es-CO"/>
              </w:rPr>
              <w:t>Electronics</w:t>
            </w:r>
            <w:proofErr w:type="spellEnd"/>
            <w:r w:rsidRPr="00805A62">
              <w:rPr>
                <w:color w:val="000000"/>
                <w:lang w:val="es-CO"/>
              </w:rPr>
              <w:t xml:space="preserve"> </w:t>
            </w:r>
            <w:proofErr w:type="spellStart"/>
            <w:r w:rsidRPr="00805A62">
              <w:rPr>
                <w:color w:val="000000"/>
                <w:lang w:val="es-CO"/>
              </w:rPr>
              <w:t>Better</w:t>
            </w:r>
            <w:proofErr w:type="spellEnd"/>
            <w:r w:rsidRPr="00805A62">
              <w:rPr>
                <w:color w:val="000000"/>
                <w:lang w:val="es-CO"/>
              </w:rPr>
              <w:t xml:space="preserve">. (2020). </w:t>
            </w:r>
            <w:r w:rsidRPr="00805A62">
              <w:rPr>
                <w:i/>
                <w:color w:val="000000"/>
              </w:rPr>
              <w:t>IPC-A-600K: Admisibilidad de las placas impresas</w:t>
            </w:r>
            <w:r w:rsidRPr="00805A62">
              <w:rPr>
                <w:color w:val="000000"/>
              </w:rPr>
              <w:t xml:space="preserve">. Obtenido de </w:t>
            </w:r>
            <w:r w:rsidRPr="00805A62">
              <w:fldChar w:fldCharType="begin"/>
            </w:r>
            <w:r w:rsidRPr="00805A62">
              <w:instrText>HYPERLINK "https://shop.ipc.org/general-electronics/standards/a600-0-k-spanish" \h</w:instrText>
            </w:r>
            <w:r w:rsidRPr="00805A62">
              <w:fldChar w:fldCharType="separate"/>
            </w:r>
            <w:r w:rsidRPr="00805A62">
              <w:rPr>
                <w:color w:val="0000FF"/>
                <w:u w:val="single"/>
              </w:rPr>
              <w:t>https://shop.ipc.org/general-electronics/standards/a600-0-k-spanish</w:t>
            </w:r>
            <w:r w:rsidRPr="00805A62">
              <w:rPr>
                <w:color w:val="0000FF"/>
                <w:u w:val="single"/>
              </w:rPr>
              <w:fldChar w:fldCharType="end"/>
            </w:r>
          </w:p>
          <w:p w14:paraId="04116505" w14:textId="4478BC58" w:rsidR="001A578C" w:rsidRPr="00805A62" w:rsidRDefault="00000000" w:rsidP="007A47B9">
            <w:pPr>
              <w:spacing w:line="360" w:lineRule="auto"/>
              <w:ind w:left="720" w:hanging="720"/>
              <w:pPrChange w:id="1031" w:author="USER" w:date="2022-11-23T19:33:00Z">
                <w:pPr>
                  <w:spacing w:line="240" w:lineRule="auto"/>
                  <w:ind w:left="720" w:hanging="720"/>
                </w:pPr>
              </w:pPrChange>
            </w:pPr>
            <w:r w:rsidRPr="00805A62">
              <w:rPr>
                <w:color w:val="000000"/>
              </w:rPr>
              <w:t xml:space="preserve">IPC </w:t>
            </w:r>
            <w:proofErr w:type="spellStart"/>
            <w:r w:rsidRPr="00805A62">
              <w:rPr>
                <w:color w:val="000000"/>
              </w:rPr>
              <w:t>Build</w:t>
            </w:r>
            <w:proofErr w:type="spellEnd"/>
            <w:r w:rsidRPr="00805A62">
              <w:rPr>
                <w:color w:val="000000"/>
              </w:rPr>
              <w:t xml:space="preserve"> </w:t>
            </w:r>
            <w:proofErr w:type="spellStart"/>
            <w:r w:rsidRPr="00805A62">
              <w:rPr>
                <w:color w:val="000000"/>
              </w:rPr>
              <w:t>Electronics</w:t>
            </w:r>
            <w:proofErr w:type="spellEnd"/>
            <w:r w:rsidRPr="00805A62">
              <w:rPr>
                <w:color w:val="000000"/>
              </w:rPr>
              <w:t xml:space="preserve"> </w:t>
            </w:r>
            <w:proofErr w:type="spellStart"/>
            <w:r w:rsidRPr="00805A62">
              <w:rPr>
                <w:color w:val="000000"/>
              </w:rPr>
              <w:t>Better</w:t>
            </w:r>
            <w:proofErr w:type="spellEnd"/>
            <w:r w:rsidRPr="00805A62">
              <w:rPr>
                <w:color w:val="000000"/>
              </w:rPr>
              <w:t xml:space="preserve">. (02020). </w:t>
            </w:r>
            <w:r w:rsidRPr="00805A62">
              <w:rPr>
                <w:i/>
                <w:color w:val="000000"/>
              </w:rPr>
              <w:t>IPC-A-610H: Aceptabilidad de Ensambles Electrónicos</w:t>
            </w:r>
            <w:r w:rsidRPr="00805A62">
              <w:rPr>
                <w:color w:val="000000"/>
              </w:rPr>
              <w:t xml:space="preserve">.  </w:t>
            </w:r>
            <w:r w:rsidRPr="00805A62">
              <w:fldChar w:fldCharType="begin"/>
            </w:r>
            <w:r w:rsidRPr="00805A62">
              <w:instrText>HYPERLINK "https://shop.ipc.org/automotive-general-electronics-telecom/standards/a610-0-h-spanish" \h</w:instrText>
            </w:r>
            <w:r w:rsidRPr="00805A62">
              <w:fldChar w:fldCharType="separate"/>
            </w:r>
            <w:r w:rsidRPr="00805A62">
              <w:rPr>
                <w:color w:val="0000FF"/>
                <w:u w:val="single"/>
              </w:rPr>
              <w:t>https://shop.ipc.org/automotive-general-electronics-telecom/standards/a610-0-h-spanish</w:t>
            </w:r>
            <w:r w:rsidRPr="00805A62">
              <w:rPr>
                <w:color w:val="0000FF"/>
                <w:u w:val="single"/>
              </w:rPr>
              <w:fldChar w:fldCharType="end"/>
            </w:r>
          </w:p>
          <w:p w14:paraId="2A5D1D2D" w14:textId="5BF76F1B" w:rsidR="001A578C" w:rsidRPr="00805A62" w:rsidRDefault="00000000" w:rsidP="007A47B9">
            <w:pPr>
              <w:spacing w:line="360" w:lineRule="auto"/>
              <w:ind w:left="720" w:hanging="720"/>
              <w:rPr>
                <w:lang w:val="en-US"/>
              </w:rPr>
              <w:pPrChange w:id="1032" w:author="USER" w:date="2022-11-23T19:33:00Z">
                <w:pPr>
                  <w:spacing w:line="240" w:lineRule="auto"/>
                  <w:ind w:left="720" w:hanging="720"/>
                </w:pPr>
              </w:pPrChange>
            </w:pPr>
            <w:r w:rsidRPr="00805A62">
              <w:rPr>
                <w:color w:val="000000"/>
                <w:lang w:val="es-CO"/>
              </w:rPr>
              <w:t xml:space="preserve">IPC </w:t>
            </w:r>
            <w:proofErr w:type="spellStart"/>
            <w:r w:rsidRPr="00805A62">
              <w:rPr>
                <w:color w:val="000000"/>
                <w:lang w:val="es-CO"/>
              </w:rPr>
              <w:t>Build</w:t>
            </w:r>
            <w:proofErr w:type="spellEnd"/>
            <w:r w:rsidRPr="00805A62">
              <w:rPr>
                <w:color w:val="000000"/>
                <w:lang w:val="es-CO"/>
              </w:rPr>
              <w:t xml:space="preserve"> </w:t>
            </w:r>
            <w:proofErr w:type="spellStart"/>
            <w:r w:rsidRPr="00805A62">
              <w:rPr>
                <w:color w:val="000000"/>
                <w:lang w:val="es-CO"/>
              </w:rPr>
              <w:t>Electronics</w:t>
            </w:r>
            <w:proofErr w:type="spellEnd"/>
            <w:r w:rsidRPr="00805A62">
              <w:rPr>
                <w:color w:val="000000"/>
                <w:lang w:val="es-CO"/>
              </w:rPr>
              <w:t xml:space="preserve"> </w:t>
            </w:r>
            <w:proofErr w:type="spellStart"/>
            <w:r w:rsidRPr="00805A62">
              <w:rPr>
                <w:color w:val="000000"/>
                <w:lang w:val="es-CO"/>
              </w:rPr>
              <w:t>Better</w:t>
            </w:r>
            <w:proofErr w:type="spellEnd"/>
            <w:r w:rsidRPr="00805A62">
              <w:rPr>
                <w:color w:val="000000"/>
                <w:lang w:val="es-CO"/>
              </w:rPr>
              <w:t xml:space="preserve">. (2020). </w:t>
            </w:r>
            <w:r w:rsidRPr="00805A62">
              <w:rPr>
                <w:i/>
                <w:color w:val="000000"/>
              </w:rPr>
              <w:t>IPC-J-STD-001H: Requisitos para Ensambles Eléctricos y Electrónicos Soldados</w:t>
            </w:r>
            <w:r w:rsidRPr="00805A62">
              <w:rPr>
                <w:color w:val="000000"/>
              </w:rPr>
              <w:t xml:space="preserve">.  </w:t>
            </w:r>
            <w:r w:rsidRPr="00805A62">
              <w:fldChar w:fldCharType="begin"/>
            </w:r>
            <w:r w:rsidRPr="00805A62">
              <w:instrText xml:space="preserve"> HYPERLINK "https://shop.ipc.org/general-electronics/j001-0-h-spanish" \h </w:instrText>
            </w:r>
            <w:r w:rsidRPr="00805A62">
              <w:fldChar w:fldCharType="separate"/>
            </w:r>
            <w:r w:rsidRPr="00805A62">
              <w:rPr>
                <w:color w:val="0000FF"/>
                <w:u w:val="single"/>
                <w:lang w:val="en-US"/>
              </w:rPr>
              <w:t>https://shop.ipc.org/general-electronics/j001-0-h-spanish</w:t>
            </w:r>
            <w:r w:rsidRPr="00805A62">
              <w:rPr>
                <w:color w:val="0000FF"/>
                <w:u w:val="single"/>
              </w:rPr>
              <w:fldChar w:fldCharType="end"/>
            </w:r>
          </w:p>
          <w:p w14:paraId="51350F34" w14:textId="77777777" w:rsidR="001A578C" w:rsidRPr="00805A62" w:rsidRDefault="00000000" w:rsidP="007A47B9">
            <w:pPr>
              <w:spacing w:line="360" w:lineRule="auto"/>
              <w:ind w:left="720" w:hanging="720"/>
              <w:pPrChange w:id="1033" w:author="USER" w:date="2022-11-23T19:33:00Z">
                <w:pPr>
                  <w:spacing w:line="240" w:lineRule="auto"/>
                  <w:ind w:left="720" w:hanging="720"/>
                </w:pPr>
              </w:pPrChange>
            </w:pPr>
            <w:r w:rsidRPr="00805A62">
              <w:rPr>
                <w:color w:val="000000"/>
                <w:lang w:val="en-US"/>
              </w:rPr>
              <w:t xml:space="preserve">IPC Build Electronics Better. </w:t>
            </w:r>
            <w:r w:rsidRPr="00805A62">
              <w:rPr>
                <w:color w:val="000000"/>
                <w:lang w:val="es-CO"/>
              </w:rPr>
              <w:t xml:space="preserve">(01 de 05 de 2021). </w:t>
            </w:r>
            <w:r w:rsidRPr="00805A62">
              <w:rPr>
                <w:i/>
                <w:color w:val="000000"/>
              </w:rPr>
              <w:t>IPC-J-STD-001HS: Suplemento del IPC J-STD-001H Requisitos para Ensambles Eléctricos y Electrónicos Soldados para Aplicaciones Espaciales y Militares de Dispositivos Electrónicos</w:t>
            </w:r>
            <w:r w:rsidRPr="00805A62">
              <w:rPr>
                <w:color w:val="000000"/>
              </w:rPr>
              <w:t xml:space="preserve">. Obtenido de </w:t>
            </w:r>
            <w:r w:rsidRPr="00805A62">
              <w:fldChar w:fldCharType="begin"/>
            </w:r>
            <w:r w:rsidRPr="00805A62">
              <w:instrText>HYPERLINK "https://shop.ipc.org/general-electronics-space-and-defense/standards/j001-s-hs-spanish" \h</w:instrText>
            </w:r>
            <w:r w:rsidRPr="00805A62">
              <w:fldChar w:fldCharType="separate"/>
            </w:r>
            <w:r w:rsidRPr="00805A62">
              <w:rPr>
                <w:color w:val="0000FF"/>
                <w:u w:val="single"/>
              </w:rPr>
              <w:t>https://shop.ipc.org/general-electronics-space-and-defense/standards/j001-s-hs-spanish</w:t>
            </w:r>
            <w:r w:rsidRPr="00805A62">
              <w:rPr>
                <w:color w:val="0000FF"/>
                <w:u w:val="single"/>
              </w:rPr>
              <w:fldChar w:fldCharType="end"/>
            </w:r>
          </w:p>
          <w:p w14:paraId="7B951F25" w14:textId="77777777" w:rsidR="001A578C" w:rsidRPr="00805A62" w:rsidRDefault="00000000" w:rsidP="007A47B9">
            <w:pPr>
              <w:spacing w:line="360" w:lineRule="auto"/>
              <w:ind w:left="720" w:hanging="720"/>
              <w:pPrChange w:id="1034" w:author="USER" w:date="2022-11-23T19:33:00Z">
                <w:pPr>
                  <w:spacing w:line="240" w:lineRule="auto"/>
                  <w:ind w:left="720" w:hanging="720"/>
                </w:pPr>
              </w:pPrChange>
            </w:pPr>
            <w:r w:rsidRPr="00805A62">
              <w:rPr>
                <w:color w:val="000000"/>
                <w:lang w:val="en-US"/>
              </w:rPr>
              <w:t xml:space="preserve">IPC Build Electronics Better. (2022). </w:t>
            </w:r>
            <w:r w:rsidRPr="00805A62">
              <w:rPr>
                <w:i/>
                <w:color w:val="000000"/>
                <w:lang w:val="en-US"/>
              </w:rPr>
              <w:t>The Global Association for Electronics Manufacturing</w:t>
            </w:r>
            <w:r w:rsidRPr="00805A62">
              <w:rPr>
                <w:color w:val="000000"/>
                <w:lang w:val="en-US"/>
              </w:rPr>
              <w:t xml:space="preserve">. </w:t>
            </w:r>
            <w:r w:rsidRPr="00805A62">
              <w:rPr>
                <w:color w:val="000000"/>
              </w:rPr>
              <w:t xml:space="preserve">Obtenido de </w:t>
            </w:r>
            <w:r w:rsidRPr="00805A62">
              <w:fldChar w:fldCharType="begin"/>
            </w:r>
            <w:r w:rsidRPr="00805A62">
              <w:instrText>HYPERLINK "https://www.ipc.org/" \h</w:instrText>
            </w:r>
            <w:r w:rsidRPr="00805A62">
              <w:fldChar w:fldCharType="separate"/>
            </w:r>
            <w:r w:rsidRPr="00805A62">
              <w:rPr>
                <w:color w:val="0000FF"/>
                <w:u w:val="single"/>
              </w:rPr>
              <w:t>https://www.ipc.org/</w:t>
            </w:r>
            <w:r w:rsidRPr="00805A62">
              <w:rPr>
                <w:color w:val="0000FF"/>
                <w:u w:val="single"/>
              </w:rPr>
              <w:fldChar w:fldCharType="end"/>
            </w:r>
          </w:p>
          <w:p w14:paraId="22D8C5CE" w14:textId="6B735E86" w:rsidR="001A578C" w:rsidRPr="00805A62" w:rsidRDefault="001A578C" w:rsidP="007A47B9">
            <w:pPr>
              <w:spacing w:line="360" w:lineRule="auto"/>
              <w:ind w:left="720" w:hanging="720"/>
              <w:pPrChange w:id="1035" w:author="USER" w:date="2022-11-23T19:33:00Z">
                <w:pPr>
                  <w:spacing w:line="240" w:lineRule="auto"/>
                  <w:ind w:left="720" w:hanging="720"/>
                </w:pPr>
              </w:pPrChange>
            </w:pPr>
          </w:p>
          <w:p w14:paraId="712930F2" w14:textId="77777777" w:rsidR="001A578C" w:rsidRPr="00805A62" w:rsidRDefault="00000000" w:rsidP="007A47B9">
            <w:pPr>
              <w:spacing w:line="360" w:lineRule="auto"/>
              <w:ind w:left="720" w:hanging="720"/>
              <w:pPrChange w:id="1036" w:author="USER" w:date="2022-11-23T19:33:00Z">
                <w:pPr>
                  <w:spacing w:line="240" w:lineRule="auto"/>
                  <w:ind w:left="720" w:hanging="720"/>
                </w:pPr>
              </w:pPrChange>
            </w:pPr>
            <w:r w:rsidRPr="00805A62">
              <w:rPr>
                <w:color w:val="000000"/>
              </w:rPr>
              <w:t xml:space="preserve">Laverde, A. (09 de 02 de 2016). </w:t>
            </w:r>
            <w:proofErr w:type="spellStart"/>
            <w:r w:rsidRPr="00805A62">
              <w:rPr>
                <w:i/>
                <w:color w:val="000000"/>
              </w:rPr>
              <w:t>Aldelta</w:t>
            </w:r>
            <w:proofErr w:type="spellEnd"/>
            <w:r w:rsidRPr="00805A62">
              <w:rPr>
                <w:i/>
                <w:color w:val="000000"/>
              </w:rPr>
              <w:t xml:space="preserve"> Technologies</w:t>
            </w:r>
            <w:r w:rsidRPr="00805A62">
              <w:rPr>
                <w:color w:val="000000"/>
              </w:rPr>
              <w:t xml:space="preserve">. Obtenido de </w:t>
            </w:r>
            <w:r w:rsidRPr="00805A62">
              <w:fldChar w:fldCharType="begin"/>
            </w:r>
            <w:r w:rsidRPr="00805A62">
              <w:instrText>HYPERLINK "https://www.aldeltatec.com/blog-diseno-con-normas-y-certificaciones/normas-pcb-y-electronica/" \h</w:instrText>
            </w:r>
            <w:r w:rsidRPr="00805A62">
              <w:fldChar w:fldCharType="separate"/>
            </w:r>
            <w:r w:rsidRPr="00805A62">
              <w:rPr>
                <w:color w:val="0000FF"/>
                <w:u w:val="single"/>
              </w:rPr>
              <w:t>https://www.aldeltatec.com/blog-diseno-con-normas-y-certificaciones/normas-pcb-y-electronica/</w:t>
            </w:r>
            <w:r w:rsidRPr="00805A62">
              <w:rPr>
                <w:color w:val="0000FF"/>
                <w:u w:val="single"/>
              </w:rPr>
              <w:fldChar w:fldCharType="end"/>
            </w:r>
          </w:p>
          <w:p w14:paraId="5447AE32" w14:textId="77777777" w:rsidR="001A578C" w:rsidRPr="00805A62" w:rsidRDefault="00000000" w:rsidP="007A47B9">
            <w:pPr>
              <w:spacing w:line="360" w:lineRule="auto"/>
              <w:ind w:left="720" w:hanging="720"/>
              <w:pPrChange w:id="1037" w:author="USER" w:date="2022-11-23T19:33:00Z">
                <w:pPr>
                  <w:spacing w:line="240" w:lineRule="auto"/>
                  <w:ind w:left="720" w:hanging="720"/>
                </w:pPr>
              </w:pPrChange>
            </w:pPr>
            <w:proofErr w:type="spellStart"/>
            <w:r w:rsidRPr="00805A62">
              <w:rPr>
                <w:color w:val="000000"/>
              </w:rPr>
              <w:t>Leon</w:t>
            </w:r>
            <w:proofErr w:type="spellEnd"/>
            <w:r w:rsidRPr="00805A62">
              <w:rPr>
                <w:color w:val="000000"/>
              </w:rPr>
              <w:t xml:space="preserve">, E. C. (2018). </w:t>
            </w:r>
            <w:r w:rsidRPr="00805A62">
              <w:rPr>
                <w:i/>
                <w:color w:val="000000"/>
              </w:rPr>
              <w:t>PCB Central</w:t>
            </w:r>
            <w:r w:rsidRPr="00805A62">
              <w:rPr>
                <w:color w:val="000000"/>
              </w:rPr>
              <w:t xml:space="preserve">. Obtenido de </w:t>
            </w:r>
            <w:r w:rsidRPr="00805A62">
              <w:fldChar w:fldCharType="begin"/>
            </w:r>
            <w:r w:rsidRPr="00805A62">
              <w:instrText>HYPERLINK "https://pcbcentral.com/tarjeta-de-circuito-impreso-definiciones-y-terminologa-utilizada-parte-i" \h</w:instrText>
            </w:r>
            <w:r w:rsidRPr="00805A62">
              <w:fldChar w:fldCharType="separate"/>
            </w:r>
            <w:r w:rsidRPr="00805A62">
              <w:rPr>
                <w:color w:val="0000FF"/>
                <w:u w:val="single"/>
              </w:rPr>
              <w:t>https://pcbcentral.com/tarjeta-de-circuito-impreso-definiciones-y-terminologa-utilizada-parte-i</w:t>
            </w:r>
            <w:r w:rsidRPr="00805A62">
              <w:rPr>
                <w:color w:val="0000FF"/>
                <w:u w:val="single"/>
              </w:rPr>
              <w:fldChar w:fldCharType="end"/>
            </w:r>
          </w:p>
          <w:p w14:paraId="5CF29EC9" w14:textId="0A8D68C8" w:rsidR="001A578C" w:rsidRPr="00805A62" w:rsidRDefault="00000000" w:rsidP="007A47B9">
            <w:pPr>
              <w:spacing w:line="360" w:lineRule="auto"/>
              <w:ind w:left="720" w:hanging="720"/>
              <w:pPrChange w:id="1038" w:author="USER" w:date="2022-11-23T19:33:00Z">
                <w:pPr>
                  <w:spacing w:line="240" w:lineRule="auto"/>
                  <w:ind w:left="720" w:hanging="720"/>
                </w:pPr>
              </w:pPrChange>
            </w:pPr>
            <w:r w:rsidRPr="00805A62">
              <w:rPr>
                <w:color w:val="000000"/>
              </w:rPr>
              <w:t>Llamas, L. (2020)</w:t>
            </w:r>
            <w:r w:rsidRPr="00805A62">
              <w:rPr>
                <w:color w:val="000000"/>
                <w:lang w:val="es-CO"/>
              </w:rPr>
              <w:t xml:space="preserve">, </w:t>
            </w:r>
            <w:r w:rsidRPr="00805A62">
              <w:rPr>
                <w:i/>
                <w:color w:val="000000"/>
              </w:rPr>
              <w:t>COMPONENTES HABITUALES EN PCBS</w:t>
            </w:r>
            <w:r w:rsidRPr="00805A62">
              <w:rPr>
                <w:color w:val="000000"/>
              </w:rPr>
              <w:t xml:space="preserve">. Obtenido de </w:t>
            </w:r>
            <w:r w:rsidRPr="00805A62">
              <w:fldChar w:fldCharType="begin"/>
            </w:r>
            <w:r w:rsidRPr="00805A62">
              <w:instrText>HYPERLINK "https://www.luisllamas.es/componentes-habituales-en-pcbs/" \h</w:instrText>
            </w:r>
            <w:r w:rsidRPr="00805A62">
              <w:fldChar w:fldCharType="separate"/>
            </w:r>
            <w:r w:rsidRPr="00805A62">
              <w:rPr>
                <w:color w:val="0000FF"/>
                <w:u w:val="single"/>
              </w:rPr>
              <w:t>https://www.luisllamas.es/componentes-habituales-en-pcbs/</w:t>
            </w:r>
            <w:r w:rsidRPr="00805A62">
              <w:rPr>
                <w:color w:val="0000FF"/>
                <w:u w:val="single"/>
              </w:rPr>
              <w:fldChar w:fldCharType="end"/>
            </w:r>
          </w:p>
          <w:p w14:paraId="62C27110" w14:textId="77777777" w:rsidR="001A578C" w:rsidRPr="00805A62" w:rsidRDefault="00000000" w:rsidP="007A47B9">
            <w:pPr>
              <w:spacing w:line="360" w:lineRule="auto"/>
              <w:ind w:left="720" w:hanging="720"/>
              <w:pPrChange w:id="1039" w:author="USER" w:date="2022-11-23T19:33:00Z">
                <w:pPr>
                  <w:spacing w:line="240" w:lineRule="auto"/>
                  <w:ind w:left="720" w:hanging="720"/>
                </w:pPr>
              </w:pPrChange>
            </w:pPr>
            <w:r w:rsidRPr="00805A62">
              <w:rPr>
                <w:color w:val="000000"/>
              </w:rPr>
              <w:t xml:space="preserve">Manual </w:t>
            </w:r>
            <w:proofErr w:type="spellStart"/>
            <w:r w:rsidRPr="00805A62">
              <w:rPr>
                <w:color w:val="000000"/>
              </w:rPr>
              <w:t>OrCAD</w:t>
            </w:r>
            <w:proofErr w:type="spellEnd"/>
            <w:r w:rsidRPr="00805A62">
              <w:rPr>
                <w:color w:val="000000"/>
              </w:rPr>
              <w:t xml:space="preserve"> </w:t>
            </w:r>
            <w:proofErr w:type="spellStart"/>
            <w:r w:rsidRPr="00805A62">
              <w:rPr>
                <w:color w:val="000000"/>
              </w:rPr>
              <w:t>Layout</w:t>
            </w:r>
            <w:proofErr w:type="spellEnd"/>
            <w:r w:rsidRPr="00805A62">
              <w:rPr>
                <w:color w:val="000000"/>
              </w:rPr>
              <w:t xml:space="preserve">. (s.f.). </w:t>
            </w:r>
            <w:proofErr w:type="spellStart"/>
            <w:r w:rsidRPr="00805A62">
              <w:rPr>
                <w:i/>
                <w:color w:val="000000"/>
              </w:rPr>
              <w:t>Capitulo</w:t>
            </w:r>
            <w:proofErr w:type="spellEnd"/>
            <w:r w:rsidRPr="00805A62">
              <w:rPr>
                <w:i/>
                <w:color w:val="000000"/>
              </w:rPr>
              <w:t xml:space="preserve"> 4, </w:t>
            </w:r>
            <w:proofErr w:type="spellStart"/>
            <w:r w:rsidRPr="00805A62">
              <w:rPr>
                <w:i/>
                <w:color w:val="000000"/>
              </w:rPr>
              <w:t>Ddiseño</w:t>
            </w:r>
            <w:proofErr w:type="spellEnd"/>
            <w:r w:rsidRPr="00805A62">
              <w:rPr>
                <w:i/>
                <w:color w:val="000000"/>
              </w:rPr>
              <w:t xml:space="preserve"> del PCB.</w:t>
            </w:r>
            <w:r w:rsidRPr="00805A62">
              <w:rPr>
                <w:color w:val="000000"/>
              </w:rPr>
              <w:t xml:space="preserve"> Obtenido de </w:t>
            </w:r>
            <w:r w:rsidRPr="00805A62">
              <w:fldChar w:fldCharType="begin"/>
            </w:r>
            <w:r w:rsidRPr="00805A62">
              <w:instrText>HYPERLINK "http://www.futureworkss.com/tecnologicos/electronica/manuales/Manual%20del%20orcad%20Layout.pdf" \h</w:instrText>
            </w:r>
            <w:r w:rsidRPr="00805A62">
              <w:fldChar w:fldCharType="separate"/>
            </w:r>
            <w:r w:rsidRPr="00805A62">
              <w:rPr>
                <w:color w:val="0000FF"/>
                <w:u w:val="single"/>
              </w:rPr>
              <w:t>http://www.futureworkss.com/tecnologicos/electronica/manuales/Manual%20del%20orcad%20Layout.pdf</w:t>
            </w:r>
            <w:r w:rsidRPr="00805A62">
              <w:rPr>
                <w:color w:val="0000FF"/>
                <w:u w:val="single"/>
              </w:rPr>
              <w:fldChar w:fldCharType="end"/>
            </w:r>
          </w:p>
          <w:p w14:paraId="5878702B" w14:textId="77777777" w:rsidR="001A578C" w:rsidRPr="00805A62" w:rsidRDefault="00000000" w:rsidP="007A47B9">
            <w:pPr>
              <w:spacing w:line="360" w:lineRule="auto"/>
              <w:ind w:left="720" w:hanging="720"/>
              <w:pPrChange w:id="1040" w:author="USER" w:date="2022-11-23T19:33:00Z">
                <w:pPr>
                  <w:spacing w:line="240" w:lineRule="auto"/>
                  <w:ind w:left="720" w:hanging="720"/>
                </w:pPr>
              </w:pPrChange>
            </w:pPr>
            <w:proofErr w:type="spellStart"/>
            <w:r w:rsidRPr="00805A62">
              <w:rPr>
                <w:color w:val="000000"/>
              </w:rPr>
              <w:t>Ministerio_de_Ambiente_y_Desarrollo_Sostenible</w:t>
            </w:r>
            <w:proofErr w:type="spellEnd"/>
            <w:r w:rsidRPr="00805A62">
              <w:rPr>
                <w:color w:val="000000"/>
              </w:rPr>
              <w:t xml:space="preserve">. (2013). </w:t>
            </w:r>
            <w:r w:rsidRPr="00805A62">
              <w:rPr>
                <w:i/>
                <w:color w:val="000000"/>
              </w:rPr>
              <w:t>Ley 1672</w:t>
            </w:r>
            <w:r w:rsidRPr="00805A62">
              <w:rPr>
                <w:color w:val="000000"/>
              </w:rPr>
              <w:t xml:space="preserve">. Obtenido de </w:t>
            </w:r>
            <w:r w:rsidRPr="00805A62">
              <w:fldChar w:fldCharType="begin"/>
            </w:r>
            <w:r w:rsidRPr="00805A62">
              <w:instrText>HYPERLINK "https://www.minambiente.gov.co/wp-content/uploads/2021/06/ley-1672-2013.pdf" \h</w:instrText>
            </w:r>
            <w:r w:rsidRPr="00805A62">
              <w:fldChar w:fldCharType="separate"/>
            </w:r>
            <w:r w:rsidRPr="00805A62">
              <w:rPr>
                <w:color w:val="0000FF"/>
                <w:u w:val="single"/>
              </w:rPr>
              <w:t>https://www.minambiente.gov.co/wp-content/uploads/2021/06/ley-1672-2013.pdf</w:t>
            </w:r>
            <w:r w:rsidRPr="00805A62">
              <w:rPr>
                <w:color w:val="0000FF"/>
                <w:u w:val="single"/>
              </w:rPr>
              <w:fldChar w:fldCharType="end"/>
            </w:r>
          </w:p>
          <w:p w14:paraId="1F73F70B" w14:textId="12AF8FD6" w:rsidR="001A578C" w:rsidRPr="00805A62" w:rsidRDefault="00000000" w:rsidP="007A47B9">
            <w:pPr>
              <w:spacing w:line="360" w:lineRule="auto"/>
              <w:ind w:left="720" w:hanging="720"/>
              <w:pPrChange w:id="1041" w:author="USER" w:date="2022-11-23T19:33:00Z">
                <w:pPr>
                  <w:spacing w:line="240" w:lineRule="auto"/>
                  <w:ind w:left="720" w:hanging="720"/>
                </w:pPr>
              </w:pPrChange>
            </w:pPr>
            <w:proofErr w:type="spellStart"/>
            <w:r w:rsidRPr="00805A62">
              <w:rPr>
                <w:color w:val="000000"/>
              </w:rPr>
              <w:t>Moko</w:t>
            </w:r>
            <w:proofErr w:type="spellEnd"/>
            <w:r w:rsidRPr="00805A62">
              <w:rPr>
                <w:color w:val="000000"/>
                <w:lang w:val="es-CO"/>
              </w:rPr>
              <w:t xml:space="preserve"> </w:t>
            </w:r>
            <w:proofErr w:type="spellStart"/>
            <w:r w:rsidRPr="00805A62">
              <w:rPr>
                <w:color w:val="000000"/>
              </w:rPr>
              <w:t>technology</w:t>
            </w:r>
            <w:proofErr w:type="spellEnd"/>
            <w:r w:rsidRPr="00805A62">
              <w:rPr>
                <w:color w:val="000000"/>
                <w:lang w:val="es-CO"/>
              </w:rPr>
              <w:t>,</w:t>
            </w:r>
            <w:r w:rsidRPr="00805A62">
              <w:rPr>
                <w:color w:val="000000"/>
              </w:rPr>
              <w:t xml:space="preserve"> (2021)</w:t>
            </w:r>
            <w:r w:rsidRPr="00805A62">
              <w:rPr>
                <w:color w:val="000000"/>
                <w:lang w:val="es-CO"/>
              </w:rPr>
              <w:t>,</w:t>
            </w:r>
            <w:r w:rsidRPr="00805A62">
              <w:rPr>
                <w:color w:val="000000"/>
              </w:rPr>
              <w:t xml:space="preserve"> </w:t>
            </w:r>
            <w:r w:rsidRPr="00805A62">
              <w:rPr>
                <w:i/>
                <w:color w:val="000000"/>
              </w:rPr>
              <w:t>Encapsulado de PCB VS Revestimiento conformado</w:t>
            </w:r>
            <w:r w:rsidRPr="00805A62">
              <w:rPr>
                <w:color w:val="000000"/>
              </w:rPr>
              <w:t xml:space="preserve">. </w:t>
            </w:r>
            <w:r w:rsidRPr="00805A62">
              <w:fldChar w:fldCharType="begin"/>
            </w:r>
            <w:r w:rsidRPr="00805A62">
              <w:instrText>HYPERLINK "https://www.mokotechnology.com/es/pcb-potting-vs-conformal-coating/" \h</w:instrText>
            </w:r>
            <w:r w:rsidRPr="00805A62">
              <w:fldChar w:fldCharType="separate"/>
            </w:r>
            <w:r w:rsidRPr="00805A62">
              <w:rPr>
                <w:color w:val="0000FF"/>
                <w:u w:val="single"/>
              </w:rPr>
              <w:t>https://www.mokotechnology.com/es/pcb-potting-vs-conformal-coating/</w:t>
            </w:r>
            <w:r w:rsidRPr="00805A62">
              <w:rPr>
                <w:color w:val="0000FF"/>
                <w:u w:val="single"/>
              </w:rPr>
              <w:fldChar w:fldCharType="end"/>
            </w:r>
          </w:p>
          <w:p w14:paraId="3ED9172B" w14:textId="5252685F" w:rsidR="001A578C" w:rsidRPr="00805A62" w:rsidRDefault="00000000" w:rsidP="007A47B9">
            <w:pPr>
              <w:spacing w:line="360" w:lineRule="auto"/>
              <w:ind w:left="720" w:hanging="720"/>
              <w:pPrChange w:id="1042" w:author="USER" w:date="2022-11-23T19:33:00Z">
                <w:pPr>
                  <w:spacing w:line="240" w:lineRule="auto"/>
                  <w:ind w:left="720" w:hanging="720"/>
                </w:pPr>
              </w:pPrChange>
            </w:pPr>
            <w:r w:rsidRPr="00805A62">
              <w:rPr>
                <w:color w:val="000000"/>
                <w:lang w:val="es-CO"/>
              </w:rPr>
              <w:t xml:space="preserve">Olmos </w:t>
            </w:r>
            <w:r w:rsidRPr="00805A62">
              <w:rPr>
                <w:color w:val="000000"/>
              </w:rPr>
              <w:t>Pardo, F. J. (2005)</w:t>
            </w:r>
            <w:r w:rsidRPr="00805A62">
              <w:rPr>
                <w:color w:val="000000"/>
                <w:lang w:val="es-CO"/>
              </w:rPr>
              <w:t>,</w:t>
            </w:r>
            <w:r w:rsidRPr="00805A62">
              <w:rPr>
                <w:color w:val="000000"/>
              </w:rPr>
              <w:t xml:space="preserve"> </w:t>
            </w:r>
            <w:r w:rsidRPr="00805A62">
              <w:rPr>
                <w:i/>
                <w:color w:val="000000"/>
              </w:rPr>
              <w:t>Control De Un Horno De Reflujo Utilizando Una Plataforma</w:t>
            </w:r>
            <w:r w:rsidRPr="00805A62">
              <w:rPr>
                <w:i/>
                <w:color w:val="000000"/>
                <w:lang w:val="es-CO"/>
              </w:rPr>
              <w:t>,</w:t>
            </w:r>
            <w:r w:rsidRPr="00805A62">
              <w:rPr>
                <w:color w:val="000000"/>
              </w:rPr>
              <w:t xml:space="preserve"> </w:t>
            </w:r>
            <w:r w:rsidRPr="00805A62">
              <w:fldChar w:fldCharType="begin"/>
            </w:r>
            <w:r w:rsidRPr="00805A62">
              <w:instrText>HYPERLINK "https://repositorio.uniandes.edu.co/bitstream/handle/1992/22213/u262268.pdf?sequence=1" \h</w:instrText>
            </w:r>
            <w:r w:rsidRPr="00805A62">
              <w:fldChar w:fldCharType="separate"/>
            </w:r>
            <w:r w:rsidRPr="00805A62">
              <w:rPr>
                <w:color w:val="0000FF"/>
                <w:u w:val="single"/>
              </w:rPr>
              <w:t>https://repositorio.uniandes.edu.co/bitstream/handle/1992/22213/u262268.pdf?sequence=1</w:t>
            </w:r>
            <w:r w:rsidRPr="00805A62">
              <w:rPr>
                <w:color w:val="0000FF"/>
                <w:u w:val="single"/>
              </w:rPr>
              <w:fldChar w:fldCharType="end"/>
            </w:r>
          </w:p>
          <w:p w14:paraId="295AB2FA" w14:textId="7058FB08" w:rsidR="001A578C" w:rsidRPr="00805A62" w:rsidRDefault="00000000" w:rsidP="007A47B9">
            <w:pPr>
              <w:spacing w:line="360" w:lineRule="auto"/>
              <w:ind w:left="720" w:hanging="720"/>
              <w:pPrChange w:id="1043" w:author="USER" w:date="2022-11-23T19:33:00Z">
                <w:pPr>
                  <w:spacing w:line="240" w:lineRule="auto"/>
                  <w:ind w:left="720" w:hanging="720"/>
                </w:pPr>
              </w:pPrChange>
            </w:pPr>
            <w:r w:rsidRPr="00805A62">
              <w:rPr>
                <w:color w:val="000000"/>
              </w:rPr>
              <w:t>PCB Future. (2021)</w:t>
            </w:r>
            <w:r w:rsidRPr="00805A62">
              <w:rPr>
                <w:color w:val="000000"/>
                <w:lang w:val="es-CO"/>
              </w:rPr>
              <w:t>,</w:t>
            </w:r>
            <w:r w:rsidRPr="00805A62">
              <w:rPr>
                <w:color w:val="000000"/>
              </w:rPr>
              <w:t xml:space="preserve"> </w:t>
            </w:r>
            <w:r w:rsidRPr="00805A62">
              <w:rPr>
                <w:i/>
                <w:color w:val="000000"/>
              </w:rPr>
              <w:t>Cómo identificar la polaridad del componente SMT</w:t>
            </w:r>
            <w:r w:rsidRPr="00805A62">
              <w:rPr>
                <w:color w:val="000000"/>
              </w:rPr>
              <w:t xml:space="preserve">.  </w:t>
            </w:r>
            <w:r w:rsidRPr="00805A62">
              <w:fldChar w:fldCharType="begin"/>
            </w:r>
            <w:r w:rsidRPr="00805A62">
              <w:instrText>HYPERLINK "http://es.pcbfuture.com/news/how-to-identify-smt-components-polarity/" \h</w:instrText>
            </w:r>
            <w:r w:rsidRPr="00805A62">
              <w:fldChar w:fldCharType="separate"/>
            </w:r>
            <w:r w:rsidRPr="00805A62">
              <w:rPr>
                <w:color w:val="0000FF"/>
                <w:u w:val="single"/>
              </w:rPr>
              <w:t>http://es.pcbfuture.com/news/how-to-identify-smt-components-polarity/</w:t>
            </w:r>
            <w:r w:rsidRPr="00805A62">
              <w:rPr>
                <w:color w:val="0000FF"/>
                <w:u w:val="single"/>
              </w:rPr>
              <w:fldChar w:fldCharType="end"/>
            </w:r>
          </w:p>
          <w:p w14:paraId="1790D8F2" w14:textId="77777777" w:rsidR="001A578C" w:rsidRPr="00805A62" w:rsidRDefault="00000000" w:rsidP="007A47B9">
            <w:pPr>
              <w:spacing w:line="360" w:lineRule="auto"/>
              <w:ind w:left="720" w:hanging="720"/>
              <w:pPrChange w:id="1044" w:author="USER" w:date="2022-11-23T19:33:00Z">
                <w:pPr>
                  <w:spacing w:line="240" w:lineRule="auto"/>
                  <w:ind w:left="720" w:hanging="720"/>
                </w:pPr>
              </w:pPrChange>
            </w:pPr>
            <w:r w:rsidRPr="00805A62">
              <w:rPr>
                <w:color w:val="000000"/>
              </w:rPr>
              <w:t xml:space="preserve">Peterson, Z. (09 de 02 de 2020). </w:t>
            </w:r>
            <w:r w:rsidRPr="00805A62">
              <w:rPr>
                <w:i/>
                <w:color w:val="000000"/>
              </w:rPr>
              <w:t xml:space="preserve">Guía para la terminología de PCB para </w:t>
            </w:r>
            <w:proofErr w:type="spellStart"/>
            <w:r w:rsidRPr="00805A62">
              <w:rPr>
                <w:i/>
                <w:color w:val="000000"/>
              </w:rPr>
              <w:t>Altium</w:t>
            </w:r>
            <w:proofErr w:type="spellEnd"/>
            <w:r w:rsidRPr="00805A62">
              <w:rPr>
                <w:i/>
                <w:color w:val="000000"/>
              </w:rPr>
              <w:t xml:space="preserve"> </w:t>
            </w:r>
            <w:proofErr w:type="spellStart"/>
            <w:r w:rsidRPr="00805A62">
              <w:rPr>
                <w:i/>
                <w:color w:val="000000"/>
              </w:rPr>
              <w:t>Designer</w:t>
            </w:r>
            <w:proofErr w:type="spellEnd"/>
            <w:r w:rsidRPr="00805A62">
              <w:rPr>
                <w:color w:val="000000"/>
              </w:rPr>
              <w:t xml:space="preserve">. Obtenido de </w:t>
            </w:r>
            <w:r w:rsidRPr="00805A62">
              <w:fldChar w:fldCharType="begin"/>
            </w:r>
            <w:r w:rsidRPr="00805A62">
              <w:instrText>HYPERLINK "https://resources.altium.com/es/p/guide-to-pcb-terminology-for-altium-designer" \h</w:instrText>
            </w:r>
            <w:r w:rsidRPr="00805A62">
              <w:fldChar w:fldCharType="separate"/>
            </w:r>
            <w:r w:rsidRPr="00805A62">
              <w:rPr>
                <w:color w:val="0000FF"/>
                <w:u w:val="single"/>
              </w:rPr>
              <w:t>https://resources.altium.com/es/p/guide-to-pcb-terminology-for-altium-designer</w:t>
            </w:r>
            <w:r w:rsidRPr="00805A62">
              <w:rPr>
                <w:color w:val="0000FF"/>
                <w:u w:val="single"/>
              </w:rPr>
              <w:fldChar w:fldCharType="end"/>
            </w:r>
          </w:p>
          <w:p w14:paraId="2ADF7144" w14:textId="77777777" w:rsidR="001A578C" w:rsidRPr="00805A62" w:rsidRDefault="00000000" w:rsidP="007A47B9">
            <w:pPr>
              <w:spacing w:line="360" w:lineRule="auto"/>
              <w:ind w:left="720" w:hanging="720"/>
              <w:pPrChange w:id="1045" w:author="USER" w:date="2022-11-23T19:33:00Z">
                <w:pPr>
                  <w:spacing w:line="240" w:lineRule="auto"/>
                  <w:ind w:left="720" w:hanging="720"/>
                </w:pPr>
              </w:pPrChange>
            </w:pPr>
            <w:r w:rsidRPr="00805A62">
              <w:rPr>
                <w:color w:val="000000"/>
              </w:rPr>
              <w:t xml:space="preserve">Proto-Electronics.Com. (2019). </w:t>
            </w:r>
            <w:r w:rsidRPr="00805A62">
              <w:rPr>
                <w:i/>
                <w:color w:val="000000"/>
              </w:rPr>
              <w:t>PCB en un entorno hostil: ¿qué precauciones deben tomarse?</w:t>
            </w:r>
            <w:r w:rsidRPr="00805A62">
              <w:rPr>
                <w:color w:val="000000"/>
              </w:rPr>
              <w:t xml:space="preserve"> Obtenido de </w:t>
            </w:r>
            <w:r w:rsidRPr="00805A62">
              <w:fldChar w:fldCharType="begin"/>
            </w:r>
            <w:r w:rsidRPr="00805A62">
              <w:instrText>HYPERLINK "https://www.proto-electronics.com/es/blog/precauciones-pcb-entorno-hostil" \h</w:instrText>
            </w:r>
            <w:r w:rsidRPr="00805A62">
              <w:fldChar w:fldCharType="separate"/>
            </w:r>
            <w:r w:rsidRPr="00805A62">
              <w:rPr>
                <w:color w:val="0000FF"/>
                <w:u w:val="single"/>
              </w:rPr>
              <w:t>https://www.proto-electronics.com/es/blog/precauciones-pcb-entorno-hostil</w:t>
            </w:r>
            <w:r w:rsidRPr="00805A62">
              <w:rPr>
                <w:color w:val="0000FF"/>
                <w:u w:val="single"/>
              </w:rPr>
              <w:fldChar w:fldCharType="end"/>
            </w:r>
          </w:p>
          <w:p w14:paraId="5908FDC4" w14:textId="2C15D3FE" w:rsidR="001A578C" w:rsidRPr="00805A62" w:rsidRDefault="00000000" w:rsidP="007A47B9">
            <w:pPr>
              <w:spacing w:line="360" w:lineRule="auto"/>
              <w:ind w:left="720" w:hanging="720"/>
              <w:pPrChange w:id="1046" w:author="USER" w:date="2022-11-23T19:33:00Z">
                <w:pPr>
                  <w:spacing w:line="240" w:lineRule="auto"/>
                  <w:ind w:left="720" w:hanging="720"/>
                </w:pPr>
              </w:pPrChange>
            </w:pPr>
            <w:r w:rsidRPr="00805A62">
              <w:rPr>
                <w:color w:val="000000"/>
              </w:rPr>
              <w:t xml:space="preserve">Revista española de </w:t>
            </w:r>
            <w:r w:rsidR="006E1A31" w:rsidRPr="00805A62">
              <w:rPr>
                <w:color w:val="000000"/>
              </w:rPr>
              <w:t>electrónica,</w:t>
            </w:r>
            <w:r w:rsidRPr="00805A62">
              <w:rPr>
                <w:color w:val="000000"/>
              </w:rPr>
              <w:t xml:space="preserve"> </w:t>
            </w:r>
            <w:proofErr w:type="gramStart"/>
            <w:r w:rsidRPr="00805A62">
              <w:rPr>
                <w:color w:val="000000"/>
              </w:rPr>
              <w:t>( 2017</w:t>
            </w:r>
            <w:proofErr w:type="gramEnd"/>
            <w:r w:rsidRPr="00805A62">
              <w:rPr>
                <w:color w:val="000000"/>
              </w:rPr>
              <w:t>)</w:t>
            </w:r>
            <w:r w:rsidRPr="00805A62">
              <w:rPr>
                <w:color w:val="000000"/>
                <w:lang w:val="es-CO"/>
              </w:rPr>
              <w:t>,</w:t>
            </w:r>
            <w:r w:rsidRPr="00805A62">
              <w:rPr>
                <w:color w:val="000000"/>
              </w:rPr>
              <w:t xml:space="preserve"> </w:t>
            </w:r>
            <w:r w:rsidRPr="00805A62">
              <w:rPr>
                <w:i/>
                <w:color w:val="000000"/>
              </w:rPr>
              <w:t>Distribución de calor en PCB: uso de imágenes termográficas para obtener resultados más precisos</w:t>
            </w:r>
            <w:r w:rsidRPr="00805A62">
              <w:rPr>
                <w:i/>
                <w:color w:val="000000"/>
                <w:lang w:val="es-CO"/>
              </w:rPr>
              <w:t xml:space="preserve">, </w:t>
            </w:r>
            <w:r w:rsidRPr="00805A62">
              <w:fldChar w:fldCharType="begin"/>
            </w:r>
            <w:r w:rsidRPr="00805A62">
              <w:instrText>HYPERLINK "https://www.redeweb.com/articulos/distribucion-de-calor-en-pcb/?cn-reloaded=1" \h</w:instrText>
            </w:r>
            <w:r w:rsidRPr="00805A62">
              <w:fldChar w:fldCharType="separate"/>
            </w:r>
            <w:r w:rsidRPr="00805A62">
              <w:rPr>
                <w:color w:val="0000FF"/>
                <w:u w:val="single"/>
              </w:rPr>
              <w:t>https://www.redeweb.com/articulos/distribucion-de-calor-en-pcb/?cn-reloaded=1</w:t>
            </w:r>
            <w:r w:rsidRPr="00805A62">
              <w:rPr>
                <w:color w:val="0000FF"/>
                <w:u w:val="single"/>
              </w:rPr>
              <w:fldChar w:fldCharType="end"/>
            </w:r>
          </w:p>
          <w:p w14:paraId="48FC2DA8" w14:textId="47BC885D" w:rsidR="001A578C" w:rsidRPr="00805A62" w:rsidRDefault="00000000" w:rsidP="007A47B9">
            <w:pPr>
              <w:spacing w:line="360" w:lineRule="auto"/>
              <w:ind w:left="720" w:hanging="720"/>
              <w:pPrChange w:id="1047" w:author="USER" w:date="2022-11-23T19:33:00Z">
                <w:pPr>
                  <w:spacing w:line="240" w:lineRule="auto"/>
                  <w:ind w:left="720" w:hanging="720"/>
                </w:pPr>
              </w:pPrChange>
            </w:pPr>
            <w:r w:rsidRPr="00805A62">
              <w:rPr>
                <w:color w:val="000000"/>
                <w:lang w:val="es-CO"/>
              </w:rPr>
              <w:t xml:space="preserve">Tkgd2005 </w:t>
            </w:r>
            <w:proofErr w:type="gramStart"/>
            <w:r w:rsidRPr="00805A62">
              <w:rPr>
                <w:color w:val="000000"/>
                <w:lang w:val="es-CO"/>
              </w:rPr>
              <w:t>(</w:t>
            </w:r>
            <w:r w:rsidRPr="00805A62">
              <w:rPr>
                <w:color w:val="000000"/>
              </w:rPr>
              <w:t xml:space="preserve"> 200</w:t>
            </w:r>
            <w:r w:rsidRPr="00805A62">
              <w:rPr>
                <w:color w:val="000000"/>
                <w:lang w:val="es-CO"/>
              </w:rPr>
              <w:t>8</w:t>
            </w:r>
            <w:proofErr w:type="gramEnd"/>
            <w:r w:rsidRPr="00805A62">
              <w:rPr>
                <w:color w:val="000000"/>
              </w:rPr>
              <w:t>)</w:t>
            </w:r>
            <w:r w:rsidRPr="00805A62">
              <w:rPr>
                <w:color w:val="000000"/>
                <w:lang w:val="es-CO"/>
              </w:rPr>
              <w:t>,</w:t>
            </w:r>
            <w:r w:rsidRPr="00805A62">
              <w:rPr>
                <w:i/>
                <w:color w:val="000000"/>
              </w:rPr>
              <w:t xml:space="preserve"> placas de circuito impreso de alta </w:t>
            </w:r>
            <w:proofErr w:type="spellStart"/>
            <w:r w:rsidRPr="00805A62">
              <w:rPr>
                <w:i/>
                <w:color w:val="000000"/>
              </w:rPr>
              <w:t>densida</w:t>
            </w:r>
            <w:proofErr w:type="spellEnd"/>
            <w:r w:rsidRPr="00805A62">
              <w:rPr>
                <w:i/>
                <w:color w:val="000000"/>
                <w:lang w:val="es-CO"/>
              </w:rPr>
              <w:t xml:space="preserve">d, </w:t>
            </w:r>
            <w:r w:rsidRPr="00805A62">
              <w:rPr>
                <w:color w:val="000000"/>
              </w:rPr>
              <w:t xml:space="preserve"> </w:t>
            </w:r>
            <w:r w:rsidRPr="00805A62">
              <w:fldChar w:fldCharType="begin"/>
            </w:r>
            <w:r w:rsidRPr="00805A62">
              <w:instrText>HYPERLINK "https://hmong.es/wiki/Printed_circuit_board" \h</w:instrText>
            </w:r>
            <w:r w:rsidRPr="00805A62">
              <w:fldChar w:fldCharType="separate"/>
            </w:r>
            <w:r w:rsidRPr="00805A62">
              <w:rPr>
                <w:color w:val="0000FF"/>
                <w:u w:val="single"/>
              </w:rPr>
              <w:t>https://hmong.es/wiki/Printed_circuit_board</w:t>
            </w:r>
            <w:r w:rsidRPr="00805A62">
              <w:rPr>
                <w:color w:val="0000FF"/>
                <w:u w:val="single"/>
              </w:rPr>
              <w:fldChar w:fldCharType="end"/>
            </w:r>
          </w:p>
          <w:p w14:paraId="0D705DA0" w14:textId="26C82E54" w:rsidR="001A578C" w:rsidRPr="00805A62" w:rsidRDefault="00000000" w:rsidP="007A47B9">
            <w:pPr>
              <w:spacing w:line="360" w:lineRule="auto"/>
              <w:ind w:left="720" w:hanging="720"/>
              <w:pPrChange w:id="1048" w:author="USER" w:date="2022-11-23T19:33:00Z">
                <w:pPr>
                  <w:spacing w:line="240" w:lineRule="auto"/>
                  <w:ind w:left="720" w:hanging="720"/>
                </w:pPr>
              </w:pPrChange>
            </w:pPr>
            <w:r w:rsidRPr="00805A62">
              <w:rPr>
                <w:color w:val="000000"/>
              </w:rPr>
              <w:t xml:space="preserve">Torres, H. (2015). </w:t>
            </w:r>
            <w:r w:rsidRPr="00805A62">
              <w:rPr>
                <w:i/>
                <w:color w:val="000000"/>
              </w:rPr>
              <w:t>Guía diseño de PCB con EAGLE</w:t>
            </w:r>
            <w:r w:rsidRPr="00805A62">
              <w:rPr>
                <w:color w:val="000000"/>
              </w:rPr>
              <w:t xml:space="preserve">.  </w:t>
            </w:r>
            <w:r w:rsidRPr="00805A62">
              <w:fldChar w:fldCharType="begin"/>
            </w:r>
            <w:r w:rsidRPr="00805A62">
              <w:instrText>HYPERLINK "https://hetpro-store.com/TUTORIALES/guia-diseno-de-pcb-con-eagle/" \h</w:instrText>
            </w:r>
            <w:r w:rsidRPr="00805A62">
              <w:fldChar w:fldCharType="separate"/>
            </w:r>
            <w:r w:rsidRPr="00805A62">
              <w:rPr>
                <w:color w:val="0000FF"/>
                <w:u w:val="single"/>
              </w:rPr>
              <w:t>https://hetpro-store.com/TUTORIALES/guia-diseno-de-pcb-con-eagle/</w:t>
            </w:r>
            <w:r w:rsidRPr="00805A62">
              <w:rPr>
                <w:color w:val="0000FF"/>
                <w:u w:val="single"/>
              </w:rPr>
              <w:fldChar w:fldCharType="end"/>
            </w:r>
          </w:p>
          <w:p w14:paraId="2AC48391" w14:textId="77777777" w:rsidR="001A578C" w:rsidRPr="00805A62" w:rsidRDefault="00000000" w:rsidP="007A47B9">
            <w:pPr>
              <w:spacing w:line="360" w:lineRule="auto"/>
              <w:ind w:left="720" w:hanging="720"/>
              <w:pPrChange w:id="1049" w:author="USER" w:date="2022-11-23T19:33:00Z">
                <w:pPr>
                  <w:spacing w:line="240" w:lineRule="auto"/>
                  <w:ind w:left="720" w:hanging="720"/>
                </w:pPr>
              </w:pPrChange>
            </w:pPr>
            <w:r w:rsidRPr="00805A62">
              <w:rPr>
                <w:color w:val="000000"/>
              </w:rPr>
              <w:t xml:space="preserve">Vuelapluma S.L., A. B. (2007). </w:t>
            </w:r>
            <w:r w:rsidRPr="00805A62">
              <w:rPr>
                <w:i/>
                <w:color w:val="000000"/>
              </w:rPr>
              <w:t xml:space="preserve">Principios de electrónica </w:t>
            </w:r>
            <w:r w:rsidRPr="00805A62">
              <w:rPr>
                <w:color w:val="000000"/>
              </w:rPr>
              <w:t>(Séptima edición. ed. ed.). Madrid: McGraw-Hill.</w:t>
            </w:r>
          </w:p>
          <w:p w14:paraId="4FF80D3E" w14:textId="77777777" w:rsidR="001A578C" w:rsidRPr="00805A62" w:rsidRDefault="001A578C" w:rsidP="007A47B9">
            <w:pPr>
              <w:spacing w:line="360" w:lineRule="auto"/>
              <w:pPrChange w:id="1050" w:author="USER" w:date="2022-11-23T19:33:00Z">
                <w:pPr>
                  <w:spacing w:line="240" w:lineRule="auto"/>
                </w:pPr>
              </w:pPrChange>
            </w:pPr>
          </w:p>
        </w:tc>
      </w:tr>
    </w:tbl>
    <w:p w14:paraId="5C2C0FAF" w14:textId="77777777" w:rsidR="001A578C" w:rsidRPr="00805A62" w:rsidRDefault="00000000" w:rsidP="007A47B9">
      <w:pPr>
        <w:spacing w:line="360" w:lineRule="auto"/>
        <w:pPrChange w:id="1051" w:author="USER" w:date="2022-11-23T19:33:00Z">
          <w:pPr/>
        </w:pPrChange>
      </w:pPr>
      <w:r w:rsidRPr="00805A62">
        <w:br/>
      </w:r>
    </w:p>
    <w:sectPr w:rsidR="001A578C" w:rsidRPr="00805A62">
      <w:headerReference w:type="default" r:id="rId91"/>
      <w:footerReference w:type="default" r:id="rId92"/>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Susana Yuliet Pérez Marín" w:date="2022-11-16T20:33:00Z" w:initials="">
    <w:p w14:paraId="6F313AD5" w14:textId="77777777" w:rsidR="001A578C" w:rsidRDefault="00000000">
      <w:pPr>
        <w:widowControl w:val="0"/>
        <w:spacing w:line="240" w:lineRule="auto"/>
        <w:rPr>
          <w:color w:val="000000"/>
        </w:rPr>
      </w:pPr>
      <w:r>
        <w:rPr>
          <w:color w:val="000000"/>
        </w:rPr>
        <w:t>https://www.shutterstock.com/es/image-photo/closeup-electronic-printed-circuit-boards-lots-1111624331</w:t>
      </w:r>
    </w:p>
  </w:comment>
  <w:comment w:id="64" w:author="Susana Yuliet Pérez Marín" w:date="2022-11-16T20:34:00Z" w:initials="">
    <w:p w14:paraId="300C6B83" w14:textId="77777777" w:rsidR="001A578C" w:rsidRDefault="00000000">
      <w:pPr>
        <w:widowControl w:val="0"/>
        <w:spacing w:line="240" w:lineRule="auto"/>
        <w:rPr>
          <w:color w:val="000000"/>
        </w:rPr>
      </w:pPr>
      <w:r>
        <w:rPr>
          <w:color w:val="000000"/>
        </w:rPr>
        <w:t>https://www.shutterstock.com/es/image-photo/automatic-pick-place-machine-quickly-installs-2137865295</w:t>
      </w:r>
    </w:p>
  </w:comment>
  <w:comment w:id="66" w:author="Susana Yuliet Pérez Marín" w:date="2022-11-16T20:34:00Z" w:initials="">
    <w:p w14:paraId="723364E4" w14:textId="77777777" w:rsidR="001A578C" w:rsidRDefault="00000000">
      <w:pPr>
        <w:widowControl w:val="0"/>
        <w:spacing w:line="240" w:lineRule="auto"/>
        <w:rPr>
          <w:color w:val="000000"/>
        </w:rPr>
      </w:pPr>
      <w:r>
        <w:rPr>
          <w:color w:val="000000"/>
        </w:rPr>
        <w:t>https://www.shutterstock.com/es/image-photo/manual-insertion-electronic-components-on-printing-702111910</w:t>
      </w:r>
    </w:p>
  </w:comment>
  <w:comment w:id="76" w:author="Susana Yuliet Pérez Marín" w:date="2022-11-16T20:36:00Z" w:initials="">
    <w:p w14:paraId="60246D31" w14:textId="77777777" w:rsidR="001A578C" w:rsidRDefault="00000000">
      <w:pPr>
        <w:widowControl w:val="0"/>
        <w:spacing w:line="240" w:lineRule="auto"/>
        <w:rPr>
          <w:color w:val="000000"/>
        </w:rPr>
      </w:pPr>
      <w:r>
        <w:rPr>
          <w:color w:val="000000"/>
        </w:rPr>
        <w:t>https://www.shutterstock.com/es/image-photo/manufacture-new-modern-micro-electronic-technology-1236723400</w:t>
      </w:r>
    </w:p>
  </w:comment>
  <w:comment w:id="78" w:author="Susana Yuliet Pérez Marín" w:date="2022-11-16T20:38:00Z" w:initials="">
    <w:p w14:paraId="5D443572" w14:textId="77777777" w:rsidR="001A578C" w:rsidRDefault="00000000">
      <w:pPr>
        <w:widowControl w:val="0"/>
        <w:spacing w:line="240" w:lineRule="auto"/>
        <w:rPr>
          <w:color w:val="000000"/>
        </w:rPr>
      </w:pPr>
      <w:r>
        <w:rPr>
          <w:color w:val="000000"/>
        </w:rPr>
        <w:t>https://www.shutterstock.com/es/image-photo/electronics-manufacturing-services-assembly-circuit-board-1510508564</w:t>
      </w:r>
    </w:p>
  </w:comment>
  <w:comment w:id="87" w:author="Susana Yuliet Pérez Marín" w:date="2022-11-16T20:39:00Z" w:initials="">
    <w:p w14:paraId="14A9180D" w14:textId="77777777" w:rsidR="001A578C" w:rsidRDefault="00000000">
      <w:pPr>
        <w:widowControl w:val="0"/>
        <w:spacing w:line="240" w:lineRule="auto"/>
        <w:rPr>
          <w:color w:val="000000"/>
        </w:rPr>
      </w:pPr>
      <w:r>
        <w:rPr>
          <w:color w:val="000000"/>
        </w:rPr>
        <w:t>https://www.shutterstock.com/es/image-photo/concept-compliance-rules-law-regulation-policy-1903290286</w:t>
      </w:r>
    </w:p>
  </w:comment>
  <w:comment w:id="97" w:author="Susana Yuliet Pérez Marín" w:date="2022-11-16T20:41:00Z" w:initials="">
    <w:p w14:paraId="3B5F0CDC" w14:textId="77777777" w:rsidR="001A578C" w:rsidRDefault="00000000">
      <w:pPr>
        <w:widowControl w:val="0"/>
        <w:spacing w:line="240" w:lineRule="auto"/>
        <w:rPr>
          <w:color w:val="000000"/>
        </w:rPr>
      </w:pPr>
      <w:r>
        <w:rPr>
          <w:color w:val="000000"/>
        </w:rPr>
        <w:t>https://www.shutterstock.com/es/image-photo/electronics-manufacturing-services-manual-assembly-circuit-558424717</w:t>
      </w:r>
    </w:p>
  </w:comment>
  <w:comment w:id="99" w:author="Susana Yuliet Pérez Marín" w:date="2022-11-16T20:42:00Z" w:initials="">
    <w:p w14:paraId="099D06F0" w14:textId="77777777" w:rsidR="001A578C" w:rsidRDefault="00000000">
      <w:pPr>
        <w:widowControl w:val="0"/>
        <w:spacing w:line="240" w:lineRule="auto"/>
        <w:rPr>
          <w:color w:val="000000"/>
        </w:rPr>
      </w:pPr>
      <w:r>
        <w:rPr>
          <w:color w:val="000000"/>
        </w:rPr>
        <w:t>https://www.shutterstock.com/es/image-photo/soldering-iron-tips-automated-manufacturing-assembly-1541393417</w:t>
      </w:r>
    </w:p>
  </w:comment>
  <w:comment w:id="108" w:author="Susana Yuliet Pérez Marín" w:date="2022-11-16T20:42:00Z" w:initials="">
    <w:p w14:paraId="4ABB516A" w14:textId="77777777" w:rsidR="001A578C" w:rsidRDefault="00000000">
      <w:pPr>
        <w:widowControl w:val="0"/>
        <w:spacing w:line="240" w:lineRule="auto"/>
        <w:rPr>
          <w:color w:val="000000"/>
        </w:rPr>
      </w:pPr>
      <w:r>
        <w:rPr>
          <w:color w:val="000000"/>
        </w:rPr>
        <w:t>https://www.shutterstock.com/es/image-photo/close-portrait-computer-engineers-hand-holding-1236017206</w:t>
      </w:r>
    </w:p>
  </w:comment>
  <w:comment w:id="110" w:author="Susana Yuliet Pérez Marín" w:date="2022-11-16T20:43:00Z" w:initials="">
    <w:p w14:paraId="21FC6C0C" w14:textId="77777777" w:rsidR="001A578C" w:rsidRDefault="00000000">
      <w:pPr>
        <w:widowControl w:val="0"/>
        <w:spacing w:line="240" w:lineRule="auto"/>
        <w:rPr>
          <w:color w:val="000000"/>
        </w:rPr>
      </w:pPr>
      <w:r>
        <w:rPr>
          <w:color w:val="000000"/>
        </w:rPr>
        <w:t>https://www.shutterstock.com/es/image-photo/female-electronics-factory-worker-blue-work-1381707131</w:t>
      </w:r>
    </w:p>
  </w:comment>
  <w:comment w:id="120" w:author="Susana Yuliet Pérez Marín" w:date="2022-11-16T20:48:00Z" w:initials="">
    <w:p w14:paraId="52582D76" w14:textId="77777777" w:rsidR="001A578C" w:rsidRDefault="00000000">
      <w:pPr>
        <w:widowControl w:val="0"/>
        <w:spacing w:line="240" w:lineRule="auto"/>
        <w:rPr>
          <w:color w:val="000000"/>
        </w:rPr>
      </w:pPr>
      <w:r>
        <w:rPr>
          <w:color w:val="000000"/>
        </w:rPr>
        <w:t>https://www.shutterstock.com/es/search/normatividad</w:t>
      </w:r>
    </w:p>
  </w:comment>
  <w:comment w:id="122" w:author="Susana Yuliet Pérez Marín" w:date="2022-11-16T20:49:00Z" w:initials="">
    <w:p w14:paraId="09F1602C" w14:textId="77777777" w:rsidR="001A578C" w:rsidRDefault="00000000">
      <w:pPr>
        <w:widowControl w:val="0"/>
        <w:spacing w:line="240" w:lineRule="auto"/>
        <w:rPr>
          <w:color w:val="000000"/>
        </w:rPr>
      </w:pPr>
      <w:r>
        <w:rPr>
          <w:color w:val="000000"/>
        </w:rPr>
        <w:t>https://www.shutterstock.com/es/image-photo/computer-service-repair-concept-man-repairing-2105362769</w:t>
      </w:r>
    </w:p>
  </w:comment>
  <w:comment w:id="130" w:author="Susana Yuliet Pérez Marín" w:date="2022-11-16T20:56:00Z" w:initials="">
    <w:p w14:paraId="75D878D1" w14:textId="77777777" w:rsidR="001A578C" w:rsidRDefault="00000000">
      <w:pPr>
        <w:widowControl w:val="0"/>
        <w:spacing w:line="240" w:lineRule="auto"/>
        <w:rPr>
          <w:color w:val="000000"/>
        </w:rPr>
      </w:pPr>
      <w:r>
        <w:rPr>
          <w:color w:val="000000"/>
        </w:rPr>
        <w:t>https://www.shutterstock.com/es/image-photo/document-management-system-dms-being-setup-1874749972</w:t>
      </w:r>
    </w:p>
  </w:comment>
  <w:comment w:id="140" w:author="Susana Yuliet Pérez Marín" w:date="2022-11-16T20:57:00Z" w:initials="">
    <w:p w14:paraId="494A373D" w14:textId="77777777" w:rsidR="001A578C" w:rsidRDefault="00000000">
      <w:pPr>
        <w:widowControl w:val="0"/>
        <w:spacing w:line="240" w:lineRule="auto"/>
        <w:rPr>
          <w:color w:val="000000"/>
        </w:rPr>
      </w:pPr>
      <w:r>
        <w:rPr>
          <w:color w:val="000000"/>
        </w:rPr>
        <w:t>https://www.shutterstock.com/es/image-photo/closeup-on-electronic-board-hardware-repair-286900829</w:t>
      </w:r>
    </w:p>
  </w:comment>
  <w:comment w:id="157" w:author="Estudiante" w:date="2022-11-23T14:02:00Z" w:initials="E">
    <w:p w14:paraId="7B915162" w14:textId="77777777" w:rsidR="001A578C" w:rsidRDefault="00000000">
      <w:pPr>
        <w:pStyle w:val="Textocomentario"/>
      </w:pPr>
      <w:hyperlink r:id="rId1">
        <w:r>
          <w:rPr>
            <w:color w:val="0000FF"/>
            <w:u w:val="single"/>
          </w:rPr>
          <w:t>https://pcbcentral.com/tarjeta-de-circuito-impreso-definiciones-y-terminologa-utilizada-parte-i</w:t>
        </w:r>
      </w:hyperlink>
    </w:p>
  </w:comment>
  <w:comment w:id="168" w:author="Susana Yuliet Pérez Marín" w:date="2022-11-14T20:49:00Z" w:initials="">
    <w:p w14:paraId="5A2A7E0E" w14:textId="77777777" w:rsidR="001A578C" w:rsidRDefault="00000000">
      <w:pPr>
        <w:widowControl w:val="0"/>
        <w:spacing w:line="240" w:lineRule="auto"/>
        <w:rPr>
          <w:color w:val="000000"/>
        </w:rPr>
      </w:pPr>
      <w:r>
        <w:rPr>
          <w:color w:val="000000"/>
        </w:rPr>
        <w:t>https://pcbcentral.com/tarjeta-de-circuito-impreso-definiciones-y-terminologa-utilizada-parte-i</w:t>
      </w:r>
    </w:p>
  </w:comment>
  <w:comment w:id="177" w:author="Susana Yuliet Pérez Marín" w:date="2022-11-15T19:49:00Z" w:initials="">
    <w:p w14:paraId="38E02710" w14:textId="77777777" w:rsidR="001A578C" w:rsidRDefault="00000000">
      <w:pPr>
        <w:widowControl w:val="0"/>
        <w:spacing w:line="240" w:lineRule="auto"/>
        <w:rPr>
          <w:color w:val="000000"/>
        </w:rPr>
      </w:pPr>
      <w:r>
        <w:rPr>
          <w:color w:val="000000"/>
        </w:rPr>
        <w:t>https://www.shutterstock.com/es/image-photo/coil-varied-electronic-components-on-green-2155325233</w:t>
      </w:r>
    </w:p>
  </w:comment>
  <w:comment w:id="186" w:author="Susana Yuliet Pérez Marín" w:date="2022-11-16T20:58:00Z" w:initials="">
    <w:p w14:paraId="17FD0554" w14:textId="77777777" w:rsidR="001A578C" w:rsidRDefault="00000000">
      <w:pPr>
        <w:widowControl w:val="0"/>
        <w:spacing w:line="240" w:lineRule="auto"/>
        <w:rPr>
          <w:color w:val="000000"/>
        </w:rPr>
      </w:pPr>
      <w:r>
        <w:rPr>
          <w:color w:val="000000"/>
        </w:rPr>
        <w:t>https://www.shutterstock.com/es/image-photo/electronic-vacuum-tube-golden-components-close-1241829493</w:t>
      </w:r>
    </w:p>
  </w:comment>
  <w:comment w:id="191" w:author="Susana Yuliet Pérez Marín" w:date="2022-11-16T20:59:00Z" w:initials="">
    <w:p w14:paraId="1AB11DF1" w14:textId="77777777" w:rsidR="001A578C" w:rsidRDefault="00000000">
      <w:pPr>
        <w:widowControl w:val="0"/>
        <w:spacing w:line="240" w:lineRule="auto"/>
        <w:rPr>
          <w:color w:val="000000"/>
        </w:rPr>
      </w:pPr>
      <w:r>
        <w:rPr>
          <w:color w:val="000000"/>
        </w:rPr>
        <w:t>https://www.flaticon.es/icono-gratis/resistor_4666209?term=resistencias&amp;page=1&amp;position=29&amp;page=1&amp;position=29&amp;related_id=4666209&amp;origin=search</w:t>
      </w:r>
    </w:p>
  </w:comment>
  <w:comment w:id="198" w:author="Susana Yuliet Pérez Marín" w:date="2022-11-16T21:02:00Z" w:initials="">
    <w:p w14:paraId="52246A76" w14:textId="77777777" w:rsidR="001A578C" w:rsidRDefault="00000000">
      <w:pPr>
        <w:widowControl w:val="0"/>
        <w:spacing w:line="240" w:lineRule="auto"/>
        <w:rPr>
          <w:color w:val="000000"/>
        </w:rPr>
      </w:pPr>
      <w:r>
        <w:rPr>
          <w:color w:val="000000"/>
        </w:rPr>
        <w:t>https://www.flaticon.es/icono-gratis/condensador_3463684?related_id=3463684&amp;origin=search</w:t>
      </w:r>
    </w:p>
  </w:comment>
  <w:comment w:id="203" w:author="Susana Yuliet Pérez Marín" w:date="2022-11-16T21:10:00Z" w:initials="">
    <w:p w14:paraId="75D869E6" w14:textId="77777777" w:rsidR="001A578C" w:rsidRDefault="00000000">
      <w:pPr>
        <w:widowControl w:val="0"/>
        <w:spacing w:line="240" w:lineRule="auto"/>
        <w:rPr>
          <w:color w:val="000000"/>
        </w:rPr>
      </w:pPr>
      <w:r>
        <w:rPr>
          <w:color w:val="000000"/>
        </w:rPr>
        <w:t>https://www.flaticon.es/icono-gratis/bobina_7593226?related_id=7593226&amp;origin=search</w:t>
      </w:r>
    </w:p>
  </w:comment>
  <w:comment w:id="208" w:author="Susana Yuliet Pérez Marín" w:date="2022-11-16T21:14:00Z" w:initials="">
    <w:p w14:paraId="72D55F61" w14:textId="77777777" w:rsidR="001A578C" w:rsidRDefault="00000000">
      <w:pPr>
        <w:widowControl w:val="0"/>
        <w:spacing w:line="240" w:lineRule="auto"/>
        <w:rPr>
          <w:color w:val="000000"/>
        </w:rPr>
      </w:pPr>
      <w:r>
        <w:rPr>
          <w:color w:val="000000"/>
        </w:rPr>
        <w:t>https://www.flaticon.es/icono-gratis/diodo_4152816?related_id=4152816&amp;origin=search</w:t>
      </w:r>
    </w:p>
  </w:comment>
  <w:comment w:id="214" w:author="Susana Yuliet Pérez Marín" w:date="2022-11-16T21:18:00Z" w:initials="">
    <w:p w14:paraId="6F2F2C92" w14:textId="77777777" w:rsidR="001A578C" w:rsidRDefault="00000000">
      <w:pPr>
        <w:widowControl w:val="0"/>
        <w:spacing w:line="240" w:lineRule="auto"/>
        <w:rPr>
          <w:color w:val="000000"/>
        </w:rPr>
      </w:pPr>
      <w:r>
        <w:rPr>
          <w:color w:val="000000"/>
        </w:rPr>
        <w:t>https://www.flaticon.es/icono-gratis/diodo_2779443?related_id=2779443&amp;origin=search</w:t>
      </w:r>
    </w:p>
  </w:comment>
  <w:comment w:id="220" w:author="Susana Yuliet Pérez Marín" w:date="2022-11-16T21:15:00Z" w:initials="">
    <w:p w14:paraId="14E01369" w14:textId="77777777" w:rsidR="001A578C" w:rsidRDefault="00000000">
      <w:pPr>
        <w:widowControl w:val="0"/>
        <w:spacing w:line="240" w:lineRule="auto"/>
        <w:rPr>
          <w:color w:val="000000"/>
        </w:rPr>
      </w:pPr>
      <w:r>
        <w:rPr>
          <w:color w:val="000000"/>
        </w:rPr>
        <w:t>https://www.flaticon.es/icono-gratis/disparo_4037088?related_id=4037088&amp;origin=search</w:t>
      </w:r>
    </w:p>
  </w:comment>
  <w:comment w:id="225" w:author="Susana Yuliet Pérez Marín" w:date="2022-11-16T21:21:00Z" w:initials="">
    <w:p w14:paraId="30B027AB" w14:textId="77777777" w:rsidR="001A578C" w:rsidRDefault="00000000">
      <w:pPr>
        <w:widowControl w:val="0"/>
        <w:spacing w:line="240" w:lineRule="auto"/>
        <w:rPr>
          <w:color w:val="000000"/>
        </w:rPr>
      </w:pPr>
      <w:r>
        <w:rPr>
          <w:color w:val="000000"/>
        </w:rPr>
        <w:t>https://www.flaticon.es/icono-gratis/diodo_2399598?term=diodo&amp;page=3&amp;position=3&amp;page=3&amp;position=3&amp;related_id=2399598&amp;origin=search</w:t>
      </w:r>
    </w:p>
  </w:comment>
  <w:comment w:id="230" w:author="Susana Yuliet Pérez Marín" w:date="2022-11-16T21:23:00Z" w:initials="">
    <w:p w14:paraId="420F4336" w14:textId="77777777" w:rsidR="001A578C" w:rsidRDefault="00000000">
      <w:pPr>
        <w:widowControl w:val="0"/>
        <w:spacing w:line="240" w:lineRule="auto"/>
        <w:rPr>
          <w:color w:val="000000"/>
        </w:rPr>
      </w:pPr>
      <w:r>
        <w:rPr>
          <w:color w:val="000000"/>
        </w:rPr>
        <w:t>https://www.flaticon.es/icono-gratis/diodo_2004791?related_id=2004791&amp;origin=search</w:t>
      </w:r>
    </w:p>
  </w:comment>
  <w:comment w:id="235" w:author="Susana Yuliet Pérez Marín" w:date="2022-11-16T21:24:00Z" w:initials="">
    <w:p w14:paraId="23A9532D" w14:textId="77777777" w:rsidR="001A578C" w:rsidRDefault="00000000">
      <w:pPr>
        <w:widowControl w:val="0"/>
        <w:spacing w:line="240" w:lineRule="auto"/>
        <w:rPr>
          <w:color w:val="000000"/>
        </w:rPr>
      </w:pPr>
      <w:r>
        <w:rPr>
          <w:color w:val="000000"/>
        </w:rPr>
        <w:t>https://www.flaticon.es/icono-gratis/resistir_8475202?term=resistor&amp;page=1&amp;position=69&amp;page=1&amp;position=69&amp;related_id=8475202&amp;origin=search</w:t>
      </w:r>
    </w:p>
  </w:comment>
  <w:comment w:id="240" w:author="Susana Yuliet Pérez Marín" w:date="2022-11-16T21:31:00Z" w:initials="">
    <w:p w14:paraId="42B41C42" w14:textId="77777777" w:rsidR="001A578C" w:rsidRDefault="00000000">
      <w:pPr>
        <w:widowControl w:val="0"/>
        <w:spacing w:line="240" w:lineRule="auto"/>
        <w:rPr>
          <w:color w:val="000000"/>
        </w:rPr>
      </w:pPr>
      <w:r>
        <w:rPr>
          <w:color w:val="000000"/>
        </w:rPr>
        <w:t>https://www.flaticon.es/icono-gratis/oscilador_5913205?related_id=5913205</w:t>
      </w:r>
    </w:p>
  </w:comment>
  <w:comment w:id="245" w:author="Susana Yuliet Pérez Marín" w:date="2022-11-16T21:32:00Z" w:initials="">
    <w:p w14:paraId="75A636BF" w14:textId="77777777" w:rsidR="001A578C" w:rsidRDefault="00000000">
      <w:pPr>
        <w:widowControl w:val="0"/>
        <w:spacing w:line="240" w:lineRule="auto"/>
        <w:rPr>
          <w:color w:val="000000"/>
        </w:rPr>
      </w:pPr>
      <w:r>
        <w:rPr>
          <w:color w:val="000000"/>
        </w:rPr>
        <w:t>https://www.flaticon.es/icono-gratis/transistor_2547102?term=transistores&amp;page=1&amp;position=7&amp;page=1&amp;position=7&amp;related_id=2547102&amp;origin=search</w:t>
      </w:r>
    </w:p>
  </w:comment>
  <w:comment w:id="250" w:author="Susana Yuliet Pérez Marín" w:date="2022-11-16T21:37:00Z" w:initials="">
    <w:p w14:paraId="504350A8" w14:textId="77777777" w:rsidR="001A578C" w:rsidRDefault="00000000">
      <w:pPr>
        <w:widowControl w:val="0"/>
        <w:spacing w:line="240" w:lineRule="auto"/>
        <w:rPr>
          <w:color w:val="000000"/>
        </w:rPr>
      </w:pPr>
      <w:r>
        <w:rPr>
          <w:color w:val="000000"/>
        </w:rPr>
        <w:t>https://www.flaticon.es/icono-gratis/transistor_4037098?related_id=4037098&amp;origin=search</w:t>
      </w:r>
    </w:p>
  </w:comment>
  <w:comment w:id="255" w:author="Susana Yuliet Pérez Marín" w:date="2022-11-16T21:43:00Z" w:initials="">
    <w:p w14:paraId="7875689D" w14:textId="77777777" w:rsidR="001A578C" w:rsidRDefault="00000000">
      <w:pPr>
        <w:widowControl w:val="0"/>
        <w:spacing w:line="240" w:lineRule="auto"/>
        <w:rPr>
          <w:color w:val="000000"/>
        </w:rPr>
      </w:pPr>
      <w:r>
        <w:rPr>
          <w:color w:val="000000"/>
        </w:rPr>
        <w:t>https://www.flaticon.es/icono-gratis/semiconductor_2339135?related_id=2339135&amp;origin=search</w:t>
      </w:r>
    </w:p>
  </w:comment>
  <w:comment w:id="261" w:author="Susana Yuliet Pérez Marín" w:date="2022-11-16T21:45:00Z" w:initials="">
    <w:p w14:paraId="208416E3" w14:textId="77777777" w:rsidR="001A578C" w:rsidRDefault="00000000">
      <w:pPr>
        <w:widowControl w:val="0"/>
        <w:spacing w:line="240" w:lineRule="auto"/>
        <w:rPr>
          <w:color w:val="000000"/>
        </w:rPr>
      </w:pPr>
      <w:r>
        <w:rPr>
          <w:color w:val="000000"/>
        </w:rPr>
        <w:t>https://www.flaticon.es/icono-gratis/transistor_4257979?term=transistores&amp;page=1&amp;position=40&amp;page=1&amp;position=40&amp;related_id=4257979&amp;origin=search</w:t>
      </w:r>
    </w:p>
  </w:comment>
  <w:comment w:id="266" w:author="Susana Yuliet Pérez Marín" w:date="2022-11-16T21:46:00Z" w:initials="">
    <w:p w14:paraId="70A91E15" w14:textId="77777777" w:rsidR="001A578C" w:rsidRDefault="00000000">
      <w:pPr>
        <w:widowControl w:val="0"/>
        <w:spacing w:line="240" w:lineRule="auto"/>
        <w:rPr>
          <w:color w:val="000000"/>
        </w:rPr>
      </w:pPr>
      <w:r>
        <w:rPr>
          <w:color w:val="000000"/>
        </w:rPr>
        <w:t>https://www.flaticon.es/icono-gratis/transistor_2339029?related_id=2339029&amp;origin=search</w:t>
      </w:r>
    </w:p>
  </w:comment>
  <w:comment w:id="271" w:author="Susana Yuliet Pérez Marín" w:date="2022-11-16T21:48:00Z" w:initials="">
    <w:p w14:paraId="3D711134" w14:textId="77777777" w:rsidR="001A578C" w:rsidRDefault="00000000">
      <w:pPr>
        <w:widowControl w:val="0"/>
        <w:spacing w:line="240" w:lineRule="auto"/>
        <w:rPr>
          <w:color w:val="000000"/>
        </w:rPr>
      </w:pPr>
      <w:r>
        <w:rPr>
          <w:color w:val="000000"/>
        </w:rPr>
        <w:t>https://www.flaticon.es/icono-gratis/optoacoplador_2004788?term=optoacoplador&amp;page=1&amp;position=3&amp;page=1&amp;position=3&amp;related_id=2004788&amp;origin=search</w:t>
      </w:r>
    </w:p>
  </w:comment>
  <w:comment w:id="276" w:author="Susana Yuliet Pérez Marín" w:date="2022-11-16T21:49:00Z" w:initials="">
    <w:p w14:paraId="77654B0F" w14:textId="77777777" w:rsidR="001A578C" w:rsidRDefault="00000000">
      <w:pPr>
        <w:widowControl w:val="0"/>
        <w:spacing w:line="240" w:lineRule="auto"/>
        <w:rPr>
          <w:color w:val="000000"/>
        </w:rPr>
      </w:pPr>
      <w:r>
        <w:rPr>
          <w:color w:val="000000"/>
        </w:rPr>
        <w:t>https://www.flaticon.es/icono-gratis/fusible_7286838?term=fusible&amp;page=1&amp;position=47&amp;page=1&amp;position=47&amp;related_id=7286838&amp;origin=search</w:t>
      </w:r>
    </w:p>
  </w:comment>
  <w:comment w:id="281" w:author="Susana Yuliet Pérez Marín" w:date="2022-11-16T21:58:00Z" w:initials="">
    <w:p w14:paraId="74170C0B" w14:textId="77777777" w:rsidR="001A578C" w:rsidRDefault="00000000">
      <w:pPr>
        <w:widowControl w:val="0"/>
        <w:spacing w:line="240" w:lineRule="auto"/>
        <w:rPr>
          <w:color w:val="000000"/>
        </w:rPr>
      </w:pPr>
      <w:r>
        <w:rPr>
          <w:color w:val="000000"/>
        </w:rPr>
        <w:t>https://www.flaticon.es/icono-gratis/rj45_2578617?related_id=2578617&amp;origin=search</w:t>
      </w:r>
    </w:p>
  </w:comment>
  <w:comment w:id="298" w:author="Susana Yuliet Pérez Marín" w:date="2022-11-16T22:05:00Z" w:initials="">
    <w:p w14:paraId="51431479" w14:textId="77777777" w:rsidR="001A578C" w:rsidRDefault="00000000">
      <w:pPr>
        <w:widowControl w:val="0"/>
        <w:spacing w:line="240" w:lineRule="auto"/>
        <w:rPr>
          <w:color w:val="000000"/>
        </w:rPr>
      </w:pPr>
      <w:r>
        <w:rPr>
          <w:color w:val="000000"/>
        </w:rPr>
        <w:t>https://www.shutterstock.com/es/image-photo/microchip-production-factory-technological-process-assembling-516935290</w:t>
      </w:r>
    </w:p>
  </w:comment>
  <w:comment w:id="370" w:author="Susana Yuliet Pérez Marín" w:date="2022-11-16T22:27:00Z" w:initials="">
    <w:p w14:paraId="11AC4B05" w14:textId="77777777" w:rsidR="001A578C" w:rsidRDefault="00000000">
      <w:pPr>
        <w:widowControl w:val="0"/>
        <w:spacing w:line="240" w:lineRule="auto"/>
        <w:rPr>
          <w:color w:val="000000"/>
        </w:rPr>
      </w:pPr>
      <w:r>
        <w:rPr>
          <w:color w:val="000000"/>
        </w:rPr>
        <w:t>https://www.shutterstock.com/es/image-photo/assembly-computer-circuit-board-automatic-smd-1870800139</w:t>
      </w:r>
    </w:p>
  </w:comment>
  <w:comment w:id="390" w:author="Susana Yuliet Pérez Marín" w:date="2022-11-17T20:15:00Z" w:initials="">
    <w:p w14:paraId="315555E0" w14:textId="77777777" w:rsidR="001A578C" w:rsidRDefault="00000000">
      <w:pPr>
        <w:widowControl w:val="0"/>
        <w:spacing w:line="240" w:lineRule="auto"/>
        <w:rPr>
          <w:color w:val="000000"/>
        </w:rPr>
      </w:pPr>
      <w:r>
        <w:rPr>
          <w:color w:val="000000"/>
        </w:rPr>
        <w:t>https://www.shutterstock.com/es/image-photo/macro-photo-green-computer-printed-circuit-2129069012</w:t>
      </w:r>
    </w:p>
  </w:comment>
  <w:comment w:id="427" w:author="Susana Yuliet Pérez Marín" w:date="2022-11-17T20:40:00Z" w:initials="">
    <w:p w14:paraId="5AFA6E4B" w14:textId="77777777" w:rsidR="001A578C" w:rsidRDefault="00000000">
      <w:pPr>
        <w:widowControl w:val="0"/>
        <w:spacing w:line="240" w:lineRule="auto"/>
        <w:rPr>
          <w:color w:val="000000"/>
        </w:rPr>
      </w:pPr>
      <w:r>
        <w:rPr>
          <w:color w:val="000000"/>
        </w:rPr>
        <w:t>https://www.shutterstock.com/es/image-photo/electronic-circuit-board-close-655716292</w:t>
      </w:r>
    </w:p>
  </w:comment>
  <w:comment w:id="482" w:author="Susana Yuliet Pérez Marín" w:date="2022-11-17T22:10:00Z" w:initials="">
    <w:p w14:paraId="20F57CA3" w14:textId="77777777" w:rsidR="001A578C" w:rsidRDefault="00000000">
      <w:pPr>
        <w:widowControl w:val="0"/>
        <w:spacing w:line="240" w:lineRule="auto"/>
        <w:rPr>
          <w:color w:val="000000"/>
        </w:rPr>
      </w:pPr>
      <w:r>
        <w:rPr>
          <w:color w:val="000000"/>
        </w:rPr>
        <w:t xml:space="preserve">https://www.shutterstock.com/es/image-photo/soldering-electronic-circuit-board-components-station-1442734361 </w:t>
      </w:r>
    </w:p>
    <w:p w14:paraId="3FD247F2" w14:textId="77777777" w:rsidR="001A578C" w:rsidRDefault="001A578C">
      <w:pPr>
        <w:widowControl w:val="0"/>
        <w:spacing w:line="240" w:lineRule="auto"/>
        <w:rPr>
          <w:color w:val="000000"/>
        </w:rPr>
      </w:pPr>
    </w:p>
    <w:p w14:paraId="00465798" w14:textId="77777777" w:rsidR="001A578C" w:rsidRDefault="00000000">
      <w:pPr>
        <w:widowControl w:val="0"/>
        <w:spacing w:line="240" w:lineRule="auto"/>
        <w:rPr>
          <w:color w:val="000000"/>
        </w:rPr>
      </w:pPr>
      <w:r>
        <w:rPr>
          <w:color w:val="000000"/>
        </w:rPr>
        <w:t>839317_i27</w:t>
      </w:r>
    </w:p>
  </w:comment>
  <w:comment w:id="517" w:author="Susana Yuliet Pérez Marín" w:date="2022-11-17T22:54:00Z" w:initials="">
    <w:p w14:paraId="4B151D3B" w14:textId="77777777" w:rsidR="001A578C" w:rsidRDefault="00000000">
      <w:pPr>
        <w:widowControl w:val="0"/>
        <w:spacing w:line="240" w:lineRule="auto"/>
        <w:rPr>
          <w:color w:val="000000"/>
        </w:rPr>
      </w:pPr>
      <w:r>
        <w:rPr>
          <w:color w:val="000000"/>
        </w:rPr>
        <w:t>Se debe enlazar el documento denominado CF07_869317_Anexo2NorTec</w:t>
      </w:r>
    </w:p>
  </w:comment>
  <w:comment w:id="537" w:author="Susana Yuliet Pérez Marín" w:date="2022-11-17T23:03:00Z" w:initials="">
    <w:p w14:paraId="3E2178A3" w14:textId="77777777" w:rsidR="001A578C" w:rsidRDefault="00000000">
      <w:pPr>
        <w:widowControl w:val="0"/>
        <w:spacing w:line="240" w:lineRule="auto"/>
        <w:rPr>
          <w:color w:val="000000"/>
        </w:rPr>
      </w:pPr>
      <w:r>
        <w:rPr>
          <w:color w:val="000000"/>
        </w:rPr>
        <w:t>https://www.shutterstock.com/es/image-photo/automatic-machinery-soldering-electronic-components-iron-1959367987</w:t>
      </w:r>
    </w:p>
  </w:comment>
  <w:comment w:id="542" w:author="Susana Yuliet Pérez Marín" w:date="2022-11-17T23:04:00Z" w:initials="">
    <w:p w14:paraId="72813DE7" w14:textId="77777777" w:rsidR="001A578C" w:rsidRDefault="00000000">
      <w:pPr>
        <w:widowControl w:val="0"/>
        <w:spacing w:line="240" w:lineRule="auto"/>
        <w:rPr>
          <w:color w:val="000000"/>
        </w:rPr>
      </w:pPr>
      <w:r>
        <w:rPr>
          <w:color w:val="000000"/>
        </w:rPr>
        <w:t>https://www.shutterstock.com/es/image-photo/high-technology-modern-automatic-robot-print-2083679968</w:t>
      </w:r>
    </w:p>
  </w:comment>
  <w:comment w:id="553" w:author="Susana Yuliet Pérez Marín" w:date="2022-11-18T13:44:00Z" w:initials="">
    <w:p w14:paraId="69680AE2" w14:textId="77777777" w:rsidR="001A578C" w:rsidRDefault="00000000">
      <w:pPr>
        <w:widowControl w:val="0"/>
        <w:spacing w:line="240" w:lineRule="auto"/>
        <w:rPr>
          <w:color w:val="000000"/>
        </w:rPr>
      </w:pPr>
      <w:r>
        <w:rPr>
          <w:color w:val="000000"/>
        </w:rPr>
        <w:t>https://www.shutterstock.com/es/image-vector/building-pc-electronic-hardware-parts-components-2220216785</w:t>
      </w:r>
    </w:p>
  </w:comment>
  <w:comment w:id="584" w:author="Susana Yuliet Pérez Marín" w:date="2022-11-18T13:44:00Z" w:initials="">
    <w:p w14:paraId="27FA3849" w14:textId="77777777" w:rsidR="001A578C" w:rsidRDefault="00000000">
      <w:pPr>
        <w:widowControl w:val="0"/>
        <w:spacing w:line="240" w:lineRule="auto"/>
        <w:rPr>
          <w:color w:val="000000"/>
        </w:rPr>
      </w:pPr>
      <w:r>
        <w:rPr>
          <w:color w:val="000000"/>
        </w:rPr>
        <w:t>https://www.shutterstock.com/es/image-vector/semiconductor-electronic-components-isometric-composition-4-1024669408</w:t>
      </w:r>
    </w:p>
  </w:comment>
  <w:comment w:id="637" w:author="Susana Yuliet Pérez Marín" w:date="2022-11-18T13:45:00Z" w:initials="">
    <w:p w14:paraId="07B230D4" w14:textId="77777777" w:rsidR="001A578C" w:rsidRDefault="00000000">
      <w:pPr>
        <w:widowControl w:val="0"/>
        <w:spacing w:line="240" w:lineRule="auto"/>
        <w:rPr>
          <w:color w:val="000000"/>
        </w:rPr>
      </w:pPr>
      <w:r>
        <w:rPr>
          <w:color w:val="000000"/>
        </w:rPr>
        <w:t>https://www.shutterstock.com/es/image-photo/microcircuit-being-fixed-soldering-iron-very-130472273</w:t>
      </w:r>
    </w:p>
  </w:comment>
  <w:comment w:id="657" w:author="Susana Yuliet Pérez Marín" w:date="2022-11-18T13:47:00Z" w:initials="">
    <w:p w14:paraId="2C777FDF" w14:textId="77777777" w:rsidR="001A578C" w:rsidRDefault="00000000">
      <w:pPr>
        <w:widowControl w:val="0"/>
        <w:spacing w:line="240" w:lineRule="auto"/>
        <w:rPr>
          <w:color w:val="000000"/>
        </w:rPr>
      </w:pPr>
      <w:r>
        <w:rPr>
          <w:color w:val="000000"/>
        </w:rPr>
        <w:t>https://www.shutterstock.com/es/image-photo/tin-spool-on-white-background-290165147</w:t>
      </w:r>
    </w:p>
  </w:comment>
  <w:comment w:id="663" w:author="Susana Yuliet Pérez Marín" w:date="2022-11-18T14:02:00Z" w:initials="">
    <w:p w14:paraId="5FB32663" w14:textId="77777777" w:rsidR="001A578C" w:rsidRDefault="00000000">
      <w:pPr>
        <w:widowControl w:val="0"/>
        <w:spacing w:line="240" w:lineRule="auto"/>
        <w:rPr>
          <w:color w:val="000000"/>
        </w:rPr>
      </w:pPr>
      <w:r>
        <w:rPr>
          <w:color w:val="000000"/>
        </w:rPr>
        <w:t>https://www.flaticon.es/icono-gratis/estano_6160184?term=esta%C3%B1o&amp;page=1&amp;position=7&amp;page=1&amp;position=7&amp;related_id=6160184&amp;origin=search</w:t>
      </w:r>
    </w:p>
  </w:comment>
  <w:comment w:id="670" w:author="Susana Yuliet Pérez Marín" w:date="2022-11-18T14:00:00Z" w:initials="">
    <w:p w14:paraId="564A0BF5" w14:textId="77777777" w:rsidR="001A578C" w:rsidRDefault="00000000">
      <w:pPr>
        <w:widowControl w:val="0"/>
        <w:spacing w:line="240" w:lineRule="auto"/>
        <w:rPr>
          <w:color w:val="000000"/>
        </w:rPr>
      </w:pPr>
      <w:r>
        <w:rPr>
          <w:color w:val="000000"/>
        </w:rPr>
        <w:t>https://www.shutterstock.com/es/image-photo/construction-wrapped-rope-isolated-on-white-1749127832</w:t>
      </w:r>
    </w:p>
  </w:comment>
  <w:comment w:id="676" w:author="Susana Yuliet Pérez Marín" w:date="2022-11-18T14:02:00Z" w:initials="">
    <w:p w14:paraId="2F4442EF" w14:textId="77777777" w:rsidR="001A578C" w:rsidRDefault="00000000">
      <w:pPr>
        <w:widowControl w:val="0"/>
        <w:spacing w:line="240" w:lineRule="auto"/>
        <w:rPr>
          <w:color w:val="000000"/>
        </w:rPr>
      </w:pPr>
      <w:r>
        <w:rPr>
          <w:color w:val="000000"/>
        </w:rPr>
        <w:t>https://www.flaticon.es/icono-gratis/estano_8533747?term=esta%C3%B1o&amp;page=1&amp;position=46&amp;page=1&amp;position=46&amp;related_id=8533747&amp;origin=search</w:t>
      </w:r>
    </w:p>
  </w:comment>
  <w:comment w:id="689" w:author="Susana Yuliet Pérez Marín" w:date="2022-11-18T14:08:00Z" w:initials="">
    <w:p w14:paraId="67CD53E7" w14:textId="77777777" w:rsidR="001A578C" w:rsidRDefault="00000000">
      <w:pPr>
        <w:widowControl w:val="0"/>
        <w:spacing w:line="240" w:lineRule="auto"/>
        <w:rPr>
          <w:color w:val="000000"/>
        </w:rPr>
      </w:pPr>
      <w:r>
        <w:rPr>
          <w:color w:val="000000"/>
        </w:rPr>
        <w:t>https://www.shutterstock.com/es/image-photo/hardware-maintenance-repair-electronics-computer-components-1898723815</w:t>
      </w:r>
    </w:p>
  </w:comment>
  <w:comment w:id="716" w:author="Susana Yuliet Pérez Marín" w:date="2022-11-18T14:19:00Z" w:initials="">
    <w:p w14:paraId="1AE52A9A" w14:textId="77777777" w:rsidR="001A578C" w:rsidRDefault="00000000">
      <w:pPr>
        <w:widowControl w:val="0"/>
        <w:spacing w:line="240" w:lineRule="auto"/>
        <w:rPr>
          <w:color w:val="000000"/>
        </w:rPr>
      </w:pPr>
      <w:r>
        <w:rPr>
          <w:color w:val="000000"/>
        </w:rPr>
        <w:t>https://www.flaticon.es/icono-gratis/maquina-de-soldar_6826132?term=soldar&amp;page=1&amp;position=58&amp;page=1&amp;position=58&amp;related_id=6826132&amp;origin=search</w:t>
      </w:r>
    </w:p>
  </w:comment>
  <w:comment w:id="722" w:author="Susana Yuliet Pérez Marín" w:date="2022-11-18T14:20:00Z" w:initials="">
    <w:p w14:paraId="3399435D" w14:textId="77777777" w:rsidR="001A578C" w:rsidRDefault="00000000">
      <w:pPr>
        <w:widowControl w:val="0"/>
        <w:spacing w:line="240" w:lineRule="auto"/>
        <w:rPr>
          <w:color w:val="000000"/>
        </w:rPr>
      </w:pPr>
      <w:r>
        <w:rPr>
          <w:color w:val="000000"/>
        </w:rPr>
        <w:t>https://www.flaticon.es/icono-gratis/maquina-de-soldar_7353239?term=soldar&amp;related_id=7353239</w:t>
      </w:r>
    </w:p>
  </w:comment>
  <w:comment w:id="728" w:author="Susana Yuliet Pérez Marín" w:date="2022-11-18T14:20:00Z" w:initials="">
    <w:p w14:paraId="4E0D64EC" w14:textId="77777777" w:rsidR="001A578C" w:rsidRDefault="00000000">
      <w:pPr>
        <w:widowControl w:val="0"/>
        <w:spacing w:line="240" w:lineRule="auto"/>
        <w:rPr>
          <w:color w:val="000000"/>
        </w:rPr>
      </w:pPr>
      <w:r>
        <w:rPr>
          <w:color w:val="000000"/>
        </w:rPr>
        <w:t>https://www.flaticon.es/icono-gratis/soldar_7655446?related_id=7655446&amp;origin=search</w:t>
      </w:r>
    </w:p>
  </w:comment>
  <w:comment w:id="734" w:author="Susana Yuliet Pérez Marín" w:date="2022-11-18T14:19:00Z" w:initials="">
    <w:p w14:paraId="25E351CB" w14:textId="77777777" w:rsidR="001A578C" w:rsidRDefault="00000000">
      <w:pPr>
        <w:widowControl w:val="0"/>
        <w:spacing w:line="240" w:lineRule="auto"/>
        <w:rPr>
          <w:color w:val="000000"/>
        </w:rPr>
      </w:pPr>
      <w:r>
        <w:rPr>
          <w:color w:val="000000"/>
        </w:rPr>
        <w:t>https://www.flaticon.es/icono-gratis/maquina-de-soldar_5719926?term=soldar&amp;page=1&amp;position=43&amp;page=1&amp;position=43&amp;related_id=5719926&amp;origin=search</w:t>
      </w:r>
    </w:p>
  </w:comment>
  <w:comment w:id="740" w:author="Susana Yuliet Pérez Marín" w:date="2022-11-18T14:23:00Z" w:initials="">
    <w:p w14:paraId="24BF7595" w14:textId="77777777" w:rsidR="001A578C" w:rsidRDefault="00000000">
      <w:pPr>
        <w:widowControl w:val="0"/>
        <w:spacing w:line="240" w:lineRule="auto"/>
        <w:rPr>
          <w:color w:val="000000"/>
        </w:rPr>
      </w:pPr>
      <w:r>
        <w:rPr>
          <w:color w:val="000000"/>
        </w:rPr>
        <w:t>https://www.flaticon.es/icono-gratis/soldadura_8638535?related_id=8638535&amp;origin=search</w:t>
      </w:r>
    </w:p>
  </w:comment>
  <w:comment w:id="753" w:author="Susana Yuliet Pérez Marín" w:date="2022-11-18T14:30:00Z" w:initials="">
    <w:p w14:paraId="79F375F3" w14:textId="77777777" w:rsidR="001A578C" w:rsidRDefault="00000000">
      <w:pPr>
        <w:widowControl w:val="0"/>
        <w:spacing w:line="240" w:lineRule="auto"/>
        <w:rPr>
          <w:color w:val="000000"/>
        </w:rPr>
      </w:pPr>
      <w:r>
        <w:rPr>
          <w:color w:val="000000"/>
        </w:rPr>
        <w:t>https://www.shutterstock.com/es/image-photo/technician-use-soldering-iron-solder-metal-2196663673</w:t>
      </w:r>
    </w:p>
  </w:comment>
  <w:comment w:id="760" w:author="Susana Yuliet Pérez Marín" w:date="2022-11-18T14:31:00Z" w:initials="">
    <w:p w14:paraId="2CA30C0C" w14:textId="77777777" w:rsidR="001A578C" w:rsidRDefault="00000000">
      <w:pPr>
        <w:widowControl w:val="0"/>
        <w:spacing w:line="240" w:lineRule="auto"/>
        <w:rPr>
          <w:color w:val="000000"/>
        </w:rPr>
      </w:pPr>
      <w:r>
        <w:rPr>
          <w:color w:val="000000"/>
        </w:rPr>
        <w:t>https://www.shutterstock.com/es/image-photo/electronics-manufacturing-services-manual-soldering-electronic-2074659217</w:t>
      </w:r>
    </w:p>
  </w:comment>
  <w:comment w:id="766" w:author="Susana Yuliet Pérez Marín" w:date="2022-11-18T14:32:00Z" w:initials="">
    <w:p w14:paraId="63D872AB" w14:textId="77777777" w:rsidR="001A578C" w:rsidRDefault="00000000">
      <w:pPr>
        <w:widowControl w:val="0"/>
        <w:spacing w:line="240" w:lineRule="auto"/>
        <w:rPr>
          <w:color w:val="000000"/>
        </w:rPr>
      </w:pPr>
      <w:r>
        <w:rPr>
          <w:color w:val="000000"/>
        </w:rPr>
        <w:t>https://www.shutterstock.com/es/image-photo/professional-repairman-repairing-computer-workshop-1667312956</w:t>
      </w:r>
    </w:p>
  </w:comment>
  <w:comment w:id="802" w:author="Susana Yuliet Pérez Marín" w:date="2022-11-18T15:03:00Z" w:initials="">
    <w:p w14:paraId="15167BC8" w14:textId="77777777" w:rsidR="001A578C" w:rsidRDefault="00000000">
      <w:pPr>
        <w:widowControl w:val="0"/>
        <w:spacing w:line="240" w:lineRule="auto"/>
        <w:rPr>
          <w:color w:val="000000"/>
        </w:rPr>
      </w:pPr>
      <w:r>
        <w:rPr>
          <w:color w:val="000000"/>
        </w:rPr>
        <w:t>https://www.shutterstock.com/es/image-photo/unrecognizable-male-software-developer-typing-program-2157051695</w:t>
      </w:r>
    </w:p>
  </w:comment>
  <w:comment w:id="806" w:author="Susana Yuliet Pérez Marín" w:date="2022-11-18T15:03:00Z" w:initials="">
    <w:p w14:paraId="2D311ADB" w14:textId="77777777" w:rsidR="001A578C" w:rsidRDefault="00000000">
      <w:pPr>
        <w:widowControl w:val="0"/>
        <w:spacing w:line="240" w:lineRule="auto"/>
        <w:rPr>
          <w:color w:val="000000"/>
        </w:rPr>
      </w:pPr>
      <w:r>
        <w:rPr>
          <w:color w:val="000000"/>
        </w:rPr>
        <w:t>https://www.shutterstock.com/es/image-photo/electronic-circuit-board-close-1568488030</w:t>
      </w:r>
    </w:p>
  </w:comment>
  <w:comment w:id="820" w:author="Susana Yuliet Pérez Marín" w:date="2022-11-18T15:04:00Z" w:initials="">
    <w:p w14:paraId="425E0130" w14:textId="77777777" w:rsidR="001A578C" w:rsidRDefault="00000000">
      <w:pPr>
        <w:widowControl w:val="0"/>
        <w:spacing w:line="240" w:lineRule="auto"/>
        <w:rPr>
          <w:color w:val="000000"/>
        </w:rPr>
      </w:pPr>
      <w:r>
        <w:rPr>
          <w:color w:val="000000"/>
        </w:rPr>
        <w:t>https://www.shutterstock.com/es/image-photo/soldering-guniron-photography-commercial-use-1458041501</w:t>
      </w:r>
    </w:p>
  </w:comment>
  <w:comment w:id="833" w:author="Susana Yuliet Pérez Marín" w:date="2022-11-18T15:04:00Z" w:initials="">
    <w:p w14:paraId="73756CC3" w14:textId="77777777" w:rsidR="001A578C" w:rsidRDefault="00000000">
      <w:pPr>
        <w:widowControl w:val="0"/>
        <w:spacing w:line="240" w:lineRule="auto"/>
        <w:rPr>
          <w:color w:val="000000"/>
        </w:rPr>
      </w:pPr>
      <w:r>
        <w:rPr>
          <w:color w:val="000000"/>
        </w:rPr>
        <w:t>https://www.shutterstock.com/es/image-photo/computer-motherboard-background-closeup-electronic-device-1922132360</w:t>
      </w:r>
    </w:p>
  </w:comment>
  <w:comment w:id="846" w:author="Susana Yuliet Pérez Marín" w:date="2022-11-18T15:05:00Z" w:initials="">
    <w:p w14:paraId="2C371EB1" w14:textId="77777777" w:rsidR="001A578C" w:rsidRDefault="00000000">
      <w:pPr>
        <w:widowControl w:val="0"/>
        <w:spacing w:line="240" w:lineRule="auto"/>
        <w:rPr>
          <w:color w:val="000000"/>
        </w:rPr>
      </w:pPr>
      <w:r>
        <w:rPr>
          <w:color w:val="000000"/>
        </w:rPr>
        <w:t>https://www.shutterstock.com/es/image-photo/automatic-pick-place-machine-quickly-installs-2137865295</w:t>
      </w:r>
    </w:p>
  </w:comment>
  <w:comment w:id="860" w:author="Susana Yuliet Pérez Marín" w:date="2022-11-18T15:05:00Z" w:initials="">
    <w:p w14:paraId="5E552E63" w14:textId="77777777" w:rsidR="001A578C" w:rsidRDefault="00000000">
      <w:pPr>
        <w:widowControl w:val="0"/>
        <w:spacing w:line="240" w:lineRule="auto"/>
        <w:rPr>
          <w:color w:val="000000"/>
        </w:rPr>
      </w:pPr>
      <w:r>
        <w:rPr>
          <w:color w:val="000000"/>
        </w:rPr>
        <w:t>https://www.shutterstock.com/es/image-illustration/high-tech-electronic-pcb-printed-circuit-604218986</w:t>
      </w:r>
    </w:p>
  </w:comment>
  <w:comment w:id="873" w:author="Susana Yuliet Pérez Marín" w:date="2022-11-18T15:06:00Z" w:initials="">
    <w:p w14:paraId="0F6A470E" w14:textId="77777777" w:rsidR="001A578C" w:rsidRDefault="00000000">
      <w:pPr>
        <w:widowControl w:val="0"/>
        <w:spacing w:line="240" w:lineRule="auto"/>
        <w:rPr>
          <w:color w:val="000000"/>
        </w:rPr>
      </w:pPr>
      <w:r>
        <w:rPr>
          <w:color w:val="000000"/>
        </w:rPr>
        <w:t>https://www.shutterstock.com/es/image-illustration/abstract-central-computer-processors-concept-3d-1549520201</w:t>
      </w:r>
    </w:p>
  </w:comment>
  <w:comment w:id="885" w:author="Susana Yuliet Pérez Marín" w:date="2022-11-18T15:07:00Z" w:initials="">
    <w:p w14:paraId="4C0B2A2E" w14:textId="77777777" w:rsidR="001A578C" w:rsidRDefault="00000000">
      <w:pPr>
        <w:widowControl w:val="0"/>
        <w:spacing w:line="240" w:lineRule="auto"/>
        <w:rPr>
          <w:color w:val="000000"/>
        </w:rPr>
      </w:pPr>
      <w:r>
        <w:rPr>
          <w:color w:val="000000"/>
        </w:rPr>
        <w:t>https://www.shutterstock.com/es/image-photo/technician-repairing-pcb-layout-soldering-iron-1379582237</w:t>
      </w:r>
    </w:p>
  </w:comment>
  <w:comment w:id="898" w:author="Susana Yuliet Pérez Marín" w:date="2022-11-18T15:07:00Z" w:initials="">
    <w:p w14:paraId="501D66EA" w14:textId="77777777" w:rsidR="001A578C" w:rsidRDefault="00000000">
      <w:pPr>
        <w:widowControl w:val="0"/>
        <w:spacing w:line="240" w:lineRule="auto"/>
        <w:rPr>
          <w:color w:val="000000"/>
        </w:rPr>
      </w:pPr>
      <w:r>
        <w:rPr>
          <w:color w:val="000000"/>
        </w:rPr>
        <w:t>https://www.shutterstock.com/es/image-photo/compliance-theme-blurred-city-abstract-lights-1318349732</w:t>
      </w:r>
    </w:p>
  </w:comment>
  <w:comment w:id="911" w:author="Susana Yuliet Pérez Marín" w:date="2022-11-18T15:08:00Z" w:initials="">
    <w:p w14:paraId="770F7580" w14:textId="77777777" w:rsidR="001A578C" w:rsidRDefault="00000000">
      <w:pPr>
        <w:widowControl w:val="0"/>
        <w:spacing w:line="240" w:lineRule="auto"/>
        <w:rPr>
          <w:color w:val="000000"/>
        </w:rPr>
      </w:pPr>
      <w:r>
        <w:rPr>
          <w:color w:val="000000"/>
        </w:rPr>
        <w:t>https://www.shutterstock.com/es/image-photo/electronic-circuit-board-close-1916792975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313AD5" w15:done="0"/>
  <w15:commentEx w15:paraId="300C6B83" w15:done="0"/>
  <w15:commentEx w15:paraId="723364E4" w15:done="0"/>
  <w15:commentEx w15:paraId="60246D31" w15:done="0"/>
  <w15:commentEx w15:paraId="5D443572" w15:done="0"/>
  <w15:commentEx w15:paraId="14A9180D" w15:done="0"/>
  <w15:commentEx w15:paraId="3B5F0CDC" w15:done="0"/>
  <w15:commentEx w15:paraId="099D06F0" w15:done="0"/>
  <w15:commentEx w15:paraId="4ABB516A" w15:done="0"/>
  <w15:commentEx w15:paraId="21FC6C0C" w15:done="0"/>
  <w15:commentEx w15:paraId="52582D76" w15:done="0"/>
  <w15:commentEx w15:paraId="09F1602C" w15:done="0"/>
  <w15:commentEx w15:paraId="75D878D1" w15:done="0"/>
  <w15:commentEx w15:paraId="494A373D" w15:done="0"/>
  <w15:commentEx w15:paraId="7B915162" w15:done="0"/>
  <w15:commentEx w15:paraId="5A2A7E0E" w15:done="0"/>
  <w15:commentEx w15:paraId="38E02710" w15:done="0"/>
  <w15:commentEx w15:paraId="17FD0554" w15:done="0"/>
  <w15:commentEx w15:paraId="1AB11DF1" w15:done="0"/>
  <w15:commentEx w15:paraId="52246A76" w15:done="0"/>
  <w15:commentEx w15:paraId="75D869E6" w15:done="0"/>
  <w15:commentEx w15:paraId="72D55F61" w15:done="0"/>
  <w15:commentEx w15:paraId="6F2F2C92" w15:done="0"/>
  <w15:commentEx w15:paraId="14E01369" w15:done="0"/>
  <w15:commentEx w15:paraId="30B027AB" w15:done="0"/>
  <w15:commentEx w15:paraId="420F4336" w15:done="0"/>
  <w15:commentEx w15:paraId="23A9532D" w15:done="0"/>
  <w15:commentEx w15:paraId="42B41C42" w15:done="0"/>
  <w15:commentEx w15:paraId="75A636BF" w15:done="0"/>
  <w15:commentEx w15:paraId="504350A8" w15:done="0"/>
  <w15:commentEx w15:paraId="7875689D" w15:done="0"/>
  <w15:commentEx w15:paraId="208416E3" w15:done="0"/>
  <w15:commentEx w15:paraId="70A91E15" w15:done="0"/>
  <w15:commentEx w15:paraId="3D711134" w15:done="0"/>
  <w15:commentEx w15:paraId="77654B0F" w15:done="0"/>
  <w15:commentEx w15:paraId="74170C0B" w15:done="0"/>
  <w15:commentEx w15:paraId="51431479" w15:done="0"/>
  <w15:commentEx w15:paraId="11AC4B05" w15:done="0"/>
  <w15:commentEx w15:paraId="315555E0" w15:done="0"/>
  <w15:commentEx w15:paraId="5AFA6E4B" w15:done="0"/>
  <w15:commentEx w15:paraId="00465798" w15:done="0"/>
  <w15:commentEx w15:paraId="4B151D3B" w15:done="0"/>
  <w15:commentEx w15:paraId="3E2178A3" w15:done="0"/>
  <w15:commentEx w15:paraId="72813DE7" w15:done="0"/>
  <w15:commentEx w15:paraId="69680AE2" w15:done="0"/>
  <w15:commentEx w15:paraId="27FA3849" w15:done="0"/>
  <w15:commentEx w15:paraId="07B230D4" w15:done="0"/>
  <w15:commentEx w15:paraId="2C777FDF" w15:done="0"/>
  <w15:commentEx w15:paraId="5FB32663" w15:done="0"/>
  <w15:commentEx w15:paraId="564A0BF5" w15:done="0"/>
  <w15:commentEx w15:paraId="2F4442EF" w15:done="0"/>
  <w15:commentEx w15:paraId="67CD53E7" w15:done="0"/>
  <w15:commentEx w15:paraId="1AE52A9A" w15:done="0"/>
  <w15:commentEx w15:paraId="3399435D" w15:done="0"/>
  <w15:commentEx w15:paraId="4E0D64EC" w15:done="0"/>
  <w15:commentEx w15:paraId="25E351CB" w15:done="0"/>
  <w15:commentEx w15:paraId="24BF7595" w15:done="0"/>
  <w15:commentEx w15:paraId="79F375F3" w15:done="0"/>
  <w15:commentEx w15:paraId="2CA30C0C" w15:done="0"/>
  <w15:commentEx w15:paraId="63D872AB" w15:done="0"/>
  <w15:commentEx w15:paraId="15167BC8" w15:done="0"/>
  <w15:commentEx w15:paraId="2D311ADB" w15:done="0"/>
  <w15:commentEx w15:paraId="425E0130" w15:done="0"/>
  <w15:commentEx w15:paraId="73756CC3" w15:done="0"/>
  <w15:commentEx w15:paraId="2C371EB1" w15:done="0"/>
  <w15:commentEx w15:paraId="5E552E63" w15:done="0"/>
  <w15:commentEx w15:paraId="0F6A470E" w15:done="0"/>
  <w15:commentEx w15:paraId="4C0B2A2E" w15:done="0"/>
  <w15:commentEx w15:paraId="501D66EA" w15:done="0"/>
  <w15:commentEx w15:paraId="770F75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313AD5" w16cid:durableId="2728D880"/>
  <w16cid:commentId w16cid:paraId="300C6B83" w16cid:durableId="2728D87F"/>
  <w16cid:commentId w16cid:paraId="723364E4" w16cid:durableId="2728D87E"/>
  <w16cid:commentId w16cid:paraId="60246D31" w16cid:durableId="2728D87D"/>
  <w16cid:commentId w16cid:paraId="5D443572" w16cid:durableId="2728D87C"/>
  <w16cid:commentId w16cid:paraId="14A9180D" w16cid:durableId="2728D87B"/>
  <w16cid:commentId w16cid:paraId="3B5F0CDC" w16cid:durableId="2728D87A"/>
  <w16cid:commentId w16cid:paraId="099D06F0" w16cid:durableId="2728D879"/>
  <w16cid:commentId w16cid:paraId="4ABB516A" w16cid:durableId="2728D878"/>
  <w16cid:commentId w16cid:paraId="21FC6C0C" w16cid:durableId="2728D877"/>
  <w16cid:commentId w16cid:paraId="52582D76" w16cid:durableId="2728D876"/>
  <w16cid:commentId w16cid:paraId="09F1602C" w16cid:durableId="2728D875"/>
  <w16cid:commentId w16cid:paraId="75D878D1" w16cid:durableId="2728D874"/>
  <w16cid:commentId w16cid:paraId="494A373D" w16cid:durableId="2728D873"/>
  <w16cid:commentId w16cid:paraId="7B915162" w16cid:durableId="2728D814"/>
  <w16cid:commentId w16cid:paraId="5A2A7E0E" w16cid:durableId="2728D872"/>
  <w16cid:commentId w16cid:paraId="38E02710" w16cid:durableId="2728D871"/>
  <w16cid:commentId w16cid:paraId="17FD0554" w16cid:durableId="2728D870"/>
  <w16cid:commentId w16cid:paraId="1AB11DF1" w16cid:durableId="2728D86F"/>
  <w16cid:commentId w16cid:paraId="52246A76" w16cid:durableId="2728D86E"/>
  <w16cid:commentId w16cid:paraId="75D869E6" w16cid:durableId="2728D86D"/>
  <w16cid:commentId w16cid:paraId="72D55F61" w16cid:durableId="2728D86C"/>
  <w16cid:commentId w16cid:paraId="6F2F2C92" w16cid:durableId="2728D86B"/>
  <w16cid:commentId w16cid:paraId="14E01369" w16cid:durableId="2728D86A"/>
  <w16cid:commentId w16cid:paraId="30B027AB" w16cid:durableId="2728D869"/>
  <w16cid:commentId w16cid:paraId="420F4336" w16cid:durableId="2728D868"/>
  <w16cid:commentId w16cid:paraId="23A9532D" w16cid:durableId="2728D867"/>
  <w16cid:commentId w16cid:paraId="42B41C42" w16cid:durableId="2728D866"/>
  <w16cid:commentId w16cid:paraId="75A636BF" w16cid:durableId="2728D865"/>
  <w16cid:commentId w16cid:paraId="504350A8" w16cid:durableId="2728D864"/>
  <w16cid:commentId w16cid:paraId="7875689D" w16cid:durableId="2728D863"/>
  <w16cid:commentId w16cid:paraId="208416E3" w16cid:durableId="2728D862"/>
  <w16cid:commentId w16cid:paraId="70A91E15" w16cid:durableId="2728D861"/>
  <w16cid:commentId w16cid:paraId="3D711134" w16cid:durableId="2728D860"/>
  <w16cid:commentId w16cid:paraId="77654B0F" w16cid:durableId="2728D85F"/>
  <w16cid:commentId w16cid:paraId="74170C0B" w16cid:durableId="2728D85E"/>
  <w16cid:commentId w16cid:paraId="51431479" w16cid:durableId="2728D85D"/>
  <w16cid:commentId w16cid:paraId="11AC4B05" w16cid:durableId="2728D85C"/>
  <w16cid:commentId w16cid:paraId="315555E0" w16cid:durableId="2728D85B"/>
  <w16cid:commentId w16cid:paraId="5AFA6E4B" w16cid:durableId="2728D85A"/>
  <w16cid:commentId w16cid:paraId="00465798" w16cid:durableId="2728D859"/>
  <w16cid:commentId w16cid:paraId="4B151D3B" w16cid:durableId="2728D858"/>
  <w16cid:commentId w16cid:paraId="3E2178A3" w16cid:durableId="2728D857"/>
  <w16cid:commentId w16cid:paraId="72813DE7" w16cid:durableId="2728D856"/>
  <w16cid:commentId w16cid:paraId="69680AE2" w16cid:durableId="2728D855"/>
  <w16cid:commentId w16cid:paraId="27FA3849" w16cid:durableId="2728D854"/>
  <w16cid:commentId w16cid:paraId="07B230D4" w16cid:durableId="2728D853"/>
  <w16cid:commentId w16cid:paraId="2C777FDF" w16cid:durableId="2728D852"/>
  <w16cid:commentId w16cid:paraId="5FB32663" w16cid:durableId="2728D851"/>
  <w16cid:commentId w16cid:paraId="564A0BF5" w16cid:durableId="2728D850"/>
  <w16cid:commentId w16cid:paraId="2F4442EF" w16cid:durableId="2728D84F"/>
  <w16cid:commentId w16cid:paraId="67CD53E7" w16cid:durableId="2728D84E"/>
  <w16cid:commentId w16cid:paraId="1AE52A9A" w16cid:durableId="2728D84D"/>
  <w16cid:commentId w16cid:paraId="3399435D" w16cid:durableId="2728D84C"/>
  <w16cid:commentId w16cid:paraId="4E0D64EC" w16cid:durableId="2728D84B"/>
  <w16cid:commentId w16cid:paraId="25E351CB" w16cid:durableId="2728D84A"/>
  <w16cid:commentId w16cid:paraId="24BF7595" w16cid:durableId="2728D849"/>
  <w16cid:commentId w16cid:paraId="79F375F3" w16cid:durableId="2728D848"/>
  <w16cid:commentId w16cid:paraId="2CA30C0C" w16cid:durableId="2728D847"/>
  <w16cid:commentId w16cid:paraId="63D872AB" w16cid:durableId="2728D846"/>
  <w16cid:commentId w16cid:paraId="15167BC8" w16cid:durableId="2728D844"/>
  <w16cid:commentId w16cid:paraId="2D311ADB" w16cid:durableId="2728D843"/>
  <w16cid:commentId w16cid:paraId="425E0130" w16cid:durableId="2728D842"/>
  <w16cid:commentId w16cid:paraId="73756CC3" w16cid:durableId="2728D841"/>
  <w16cid:commentId w16cid:paraId="2C371EB1" w16cid:durableId="2728D840"/>
  <w16cid:commentId w16cid:paraId="5E552E63" w16cid:durableId="2728D83F"/>
  <w16cid:commentId w16cid:paraId="0F6A470E" w16cid:durableId="2728D83A"/>
  <w16cid:commentId w16cid:paraId="4C0B2A2E" w16cid:durableId="2728D83E"/>
  <w16cid:commentId w16cid:paraId="501D66EA" w16cid:durableId="2728D83D"/>
  <w16cid:commentId w16cid:paraId="770F7580" w16cid:durableId="2728D8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90146" w14:textId="77777777" w:rsidR="00131C66" w:rsidRDefault="00131C66">
      <w:pPr>
        <w:spacing w:line="240" w:lineRule="auto"/>
      </w:pPr>
      <w:r>
        <w:separator/>
      </w:r>
    </w:p>
  </w:endnote>
  <w:endnote w:type="continuationSeparator" w:id="0">
    <w:p w14:paraId="5B75090F" w14:textId="77777777" w:rsidR="00131C66" w:rsidRDefault="00131C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EB405" w14:textId="77777777" w:rsidR="001A578C" w:rsidRDefault="00000000">
    <w:pPr>
      <w:tabs>
        <w:tab w:val="center" w:pos="4419"/>
        <w:tab w:val="right" w:pos="8838"/>
      </w:tabs>
      <w:spacing w:line="240" w:lineRule="auto"/>
      <w:rPr>
        <w:color w:val="000000"/>
      </w:rPr>
    </w:pPr>
    <w:r>
      <w:rPr>
        <w:noProof/>
      </w:rPr>
      <w:drawing>
        <wp:anchor distT="0" distB="0" distL="0" distR="0" simplePos="0" relativeHeight="251661312" behindDoc="1" locked="0" layoutInCell="1" allowOverlap="1" wp14:anchorId="2CED1E4F" wp14:editId="1FB0824F">
          <wp:simplePos x="0" y="0"/>
          <wp:positionH relativeFrom="column">
            <wp:posOffset>-1062990</wp:posOffset>
          </wp:positionH>
          <wp:positionV relativeFrom="paragraph">
            <wp:posOffset>-276860</wp:posOffset>
          </wp:positionV>
          <wp:extent cx="10671810" cy="887730"/>
          <wp:effectExtent l="0" t="0" r="0" b="0"/>
          <wp:wrapNone/>
          <wp:docPr id="2137554801" name="image20.png"/>
          <wp:cNvGraphicFramePr/>
          <a:graphic xmlns:a="http://schemas.openxmlformats.org/drawingml/2006/main">
            <a:graphicData uri="http://schemas.openxmlformats.org/drawingml/2006/picture">
              <pic:pic xmlns:pic="http://schemas.openxmlformats.org/drawingml/2006/picture">
                <pic:nvPicPr>
                  <pic:cNvPr id="2137554801" name="image20.png"/>
                  <pic:cNvPicPr preferRelativeResize="0"/>
                </pic:nvPicPr>
                <pic:blipFill>
                  <a:blip r:embed="rId1"/>
                  <a:srcRect/>
                  <a:stretch>
                    <a:fillRect/>
                  </a:stretch>
                </pic:blipFill>
                <pic:spPr>
                  <a:xfrm>
                    <a:off x="0" y="0"/>
                    <a:ext cx="10671819" cy="887683"/>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057DD" w14:textId="77777777" w:rsidR="00131C66" w:rsidRDefault="00131C66">
      <w:r>
        <w:separator/>
      </w:r>
    </w:p>
  </w:footnote>
  <w:footnote w:type="continuationSeparator" w:id="0">
    <w:p w14:paraId="7507BDB7" w14:textId="77777777" w:rsidR="00131C66" w:rsidRDefault="00131C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10255" w14:textId="77777777" w:rsidR="001A578C" w:rsidRDefault="00000000">
    <w:pPr>
      <w:tabs>
        <w:tab w:val="center" w:pos="4419"/>
        <w:tab w:val="right" w:pos="8838"/>
      </w:tabs>
      <w:spacing w:line="240" w:lineRule="auto"/>
      <w:rPr>
        <w:color w:val="000000"/>
      </w:rPr>
    </w:pPr>
    <w:r>
      <w:rPr>
        <w:noProof/>
      </w:rPr>
      <w:drawing>
        <wp:anchor distT="0" distB="0" distL="114300" distR="114300" simplePos="0" relativeHeight="251659264" behindDoc="0" locked="0" layoutInCell="1" allowOverlap="1" wp14:anchorId="47190BE1" wp14:editId="26E9966C">
          <wp:simplePos x="0" y="0"/>
          <wp:positionH relativeFrom="column">
            <wp:posOffset>-1079500</wp:posOffset>
          </wp:positionH>
          <wp:positionV relativeFrom="paragraph">
            <wp:posOffset>-284480</wp:posOffset>
          </wp:positionV>
          <wp:extent cx="10679430" cy="1009015"/>
          <wp:effectExtent l="0" t="0" r="0" b="0"/>
          <wp:wrapSquare wrapText="bothSides"/>
          <wp:docPr id="2137554824" name="image44.png"/>
          <wp:cNvGraphicFramePr/>
          <a:graphic xmlns:a="http://schemas.openxmlformats.org/drawingml/2006/main">
            <a:graphicData uri="http://schemas.openxmlformats.org/drawingml/2006/picture">
              <pic:pic xmlns:pic="http://schemas.openxmlformats.org/drawingml/2006/picture">
                <pic:nvPicPr>
                  <pic:cNvPr id="2137554824" name="image44.png"/>
                  <pic:cNvPicPr preferRelativeResize="0"/>
                </pic:nvPicPr>
                <pic:blipFill>
                  <a:blip r:embed="rId1"/>
                  <a:srcRect/>
                  <a:stretch>
                    <a:fillRect/>
                  </a:stretch>
                </pic:blipFill>
                <pic:spPr>
                  <a:xfrm>
                    <a:off x="0" y="0"/>
                    <a:ext cx="10679430" cy="1009015"/>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6A3C8559" wp14:editId="2ED4988D">
              <wp:simplePos x="0" y="0"/>
              <wp:positionH relativeFrom="column">
                <wp:posOffset>7800340</wp:posOffset>
              </wp:positionH>
              <wp:positionV relativeFrom="paragraph">
                <wp:posOffset>-353060</wp:posOffset>
              </wp:positionV>
              <wp:extent cx="823595" cy="1164590"/>
              <wp:effectExtent l="0" t="0" r="0" b="0"/>
              <wp:wrapNone/>
              <wp:docPr id="2137554780" name="Rectángulo 2137554780"/>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39DD4BF8" w14:textId="77777777" w:rsidR="001A578C" w:rsidRDefault="00000000">
                          <w:pPr>
                            <w:pStyle w:val="Normal0"/>
                            <w:spacing w:line="240" w:lineRule="auto"/>
                            <w:ind w:hanging="2"/>
                          </w:pPr>
                          <w:r>
                            <w:rPr>
                              <w:noProof/>
                            </w:rPr>
                            <w:drawing>
                              <wp:inline distT="0" distB="0" distL="0" distR="0" wp14:anchorId="5183E0B9" wp14:editId="4B50F2BF">
                                <wp:extent cx="633095" cy="110871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a:picLocks noChangeAspect="1" noChangeArrowheads="1"/>
                                        </pic:cNvPicPr>
                                      </pic:nvPicPr>
                                      <pic:blipFill>
                                        <a:blip r:embed="rId2"/>
                                        <a:srcRect/>
                                        <a:stretch>
                                          <a:fillRect/>
                                        </a:stretch>
                                      </pic:blipFill>
                                      <pic:spPr>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6A3C8559" id="Rectángulo 2137554780" o:spid="_x0000_s1026" style="position:absolute;margin-left:614.2pt;margin-top:-27.8pt;width:64.85pt;height:91.7pt;z-index:2516602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39DD4BF8" w14:textId="77777777" w:rsidR="001A578C" w:rsidRDefault="00000000">
                    <w:pPr>
                      <w:pStyle w:val="Normal0"/>
                      <w:spacing w:line="240" w:lineRule="auto"/>
                      <w:ind w:hanging="2"/>
                    </w:pPr>
                    <w:r>
                      <w:rPr>
                        <w:noProof/>
                      </w:rPr>
                      <w:drawing>
                        <wp:inline distT="0" distB="0" distL="0" distR="0" wp14:anchorId="5183E0B9" wp14:editId="4B50F2BF">
                          <wp:extent cx="633095" cy="110871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a:picLocks noChangeAspect="1" noChangeArrowheads="1"/>
                                  </pic:cNvPicPr>
                                </pic:nvPicPr>
                                <pic:blipFill>
                                  <a:blip r:embed="rId2"/>
                                  <a:srcRect/>
                                  <a:stretch>
                                    <a:fillRect/>
                                  </a:stretch>
                                </pic:blipFill>
                                <pic:spPr>
                                  <a:xfrm>
                                    <a:off x="0" y="0"/>
                                    <a:ext cx="633600" cy="1108800"/>
                                  </a:xfrm>
                                  <a:prstGeom prst="rect">
                                    <a:avLst/>
                                  </a:prstGeom>
                                  <a:noFill/>
                                  <a:ln>
                                    <a:noFill/>
                                  </a:ln>
                                </pic:spPr>
                              </pic:pic>
                            </a:graphicData>
                          </a:graphic>
                        </wp:inline>
                      </w:drawing>
                    </w:r>
                  </w:p>
                </w:txbxContent>
              </v:textbox>
            </v:rect>
          </w:pict>
        </mc:Fallback>
      </mc:AlternateContent>
    </w:r>
  </w:p>
  <w:p w14:paraId="79B83D29" w14:textId="77777777" w:rsidR="001A578C" w:rsidRDefault="001A578C">
    <w:pP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480344"/>
    <w:multiLevelType w:val="multilevel"/>
    <w:tmpl w:val="304803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1401239"/>
    <w:multiLevelType w:val="multilevel"/>
    <w:tmpl w:val="314012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39A1E03"/>
    <w:multiLevelType w:val="multilevel"/>
    <w:tmpl w:val="044EA26C"/>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rFonts w:ascii="Arial" w:eastAsia="Arial" w:hAnsi="Arial" w:cs="Arial"/>
        <w:b w:val="0"/>
        <w:bCs/>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67D526B3"/>
    <w:multiLevelType w:val="multilevel"/>
    <w:tmpl w:val="67D526B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E4064AB"/>
    <w:multiLevelType w:val="multilevel"/>
    <w:tmpl w:val="6E4064AB"/>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4203224">
    <w:abstractNumId w:val="2"/>
  </w:num>
  <w:num w:numId="2" w16cid:durableId="1381707166">
    <w:abstractNumId w:val="1"/>
  </w:num>
  <w:num w:numId="3" w16cid:durableId="1658798298">
    <w:abstractNumId w:val="0"/>
  </w:num>
  <w:num w:numId="4" w16cid:durableId="1627010357">
    <w:abstractNumId w:val="3"/>
  </w:num>
  <w:num w:numId="5" w16cid:durableId="213910170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rson w15:author="Susana Yuliet Pérez Marín">
    <w15:presenceInfo w15:providerId="None" w15:userId="Susana Yuliet Pérez Marín"/>
  </w15:person>
  <w15:person w15:author="Estudiante">
    <w15:presenceInfo w15:providerId="None" w15:userId="Estudian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14C"/>
    <w:rsid w:val="00002F0B"/>
    <w:rsid w:val="00031EAF"/>
    <w:rsid w:val="00084D27"/>
    <w:rsid w:val="000A2B3A"/>
    <w:rsid w:val="000A3F70"/>
    <w:rsid w:val="000A4480"/>
    <w:rsid w:val="001058B4"/>
    <w:rsid w:val="00131C66"/>
    <w:rsid w:val="001A578C"/>
    <w:rsid w:val="001C001B"/>
    <w:rsid w:val="0023714C"/>
    <w:rsid w:val="002B4D69"/>
    <w:rsid w:val="002F0531"/>
    <w:rsid w:val="00304E27"/>
    <w:rsid w:val="00322597"/>
    <w:rsid w:val="003550A2"/>
    <w:rsid w:val="003C13C4"/>
    <w:rsid w:val="00404BA5"/>
    <w:rsid w:val="004130BB"/>
    <w:rsid w:val="004255A3"/>
    <w:rsid w:val="004667A7"/>
    <w:rsid w:val="004B69FC"/>
    <w:rsid w:val="004C1EE5"/>
    <w:rsid w:val="00503043"/>
    <w:rsid w:val="00504E39"/>
    <w:rsid w:val="00522368"/>
    <w:rsid w:val="00594E3A"/>
    <w:rsid w:val="005B54F7"/>
    <w:rsid w:val="005B5770"/>
    <w:rsid w:val="00607535"/>
    <w:rsid w:val="006E1A31"/>
    <w:rsid w:val="00754A57"/>
    <w:rsid w:val="00766E6D"/>
    <w:rsid w:val="00784859"/>
    <w:rsid w:val="00785F34"/>
    <w:rsid w:val="007A47B9"/>
    <w:rsid w:val="007E1E6D"/>
    <w:rsid w:val="00805A62"/>
    <w:rsid w:val="00844C49"/>
    <w:rsid w:val="00854036"/>
    <w:rsid w:val="00876375"/>
    <w:rsid w:val="00894084"/>
    <w:rsid w:val="008A0404"/>
    <w:rsid w:val="008A5D20"/>
    <w:rsid w:val="008E5C3B"/>
    <w:rsid w:val="008F530F"/>
    <w:rsid w:val="009110ED"/>
    <w:rsid w:val="00912F4D"/>
    <w:rsid w:val="00962102"/>
    <w:rsid w:val="00983D33"/>
    <w:rsid w:val="0099540B"/>
    <w:rsid w:val="009E4BC0"/>
    <w:rsid w:val="00A5677A"/>
    <w:rsid w:val="00A7550A"/>
    <w:rsid w:val="00AB42E4"/>
    <w:rsid w:val="00B1406C"/>
    <w:rsid w:val="00B36A2F"/>
    <w:rsid w:val="00B624B4"/>
    <w:rsid w:val="00B6551E"/>
    <w:rsid w:val="00B95A3D"/>
    <w:rsid w:val="00BA6F02"/>
    <w:rsid w:val="00BB7A48"/>
    <w:rsid w:val="00BF0CFF"/>
    <w:rsid w:val="00C1151C"/>
    <w:rsid w:val="00C80765"/>
    <w:rsid w:val="00CB13A6"/>
    <w:rsid w:val="00CB412C"/>
    <w:rsid w:val="00D05865"/>
    <w:rsid w:val="00D5084F"/>
    <w:rsid w:val="00D70679"/>
    <w:rsid w:val="00E40A33"/>
    <w:rsid w:val="00E450A0"/>
    <w:rsid w:val="00E52DDB"/>
    <w:rsid w:val="00E679DE"/>
    <w:rsid w:val="00E80EA0"/>
    <w:rsid w:val="00EB5785"/>
    <w:rsid w:val="00FC27FE"/>
    <w:rsid w:val="00FD4D6D"/>
    <w:rsid w:val="02F338A1"/>
    <w:rsid w:val="0B7E4374"/>
    <w:rsid w:val="0DDD47A4"/>
    <w:rsid w:val="108B223D"/>
    <w:rsid w:val="134C7E60"/>
    <w:rsid w:val="142259AD"/>
    <w:rsid w:val="15C04CB2"/>
    <w:rsid w:val="1A0D459C"/>
    <w:rsid w:val="2386030F"/>
    <w:rsid w:val="24D02741"/>
    <w:rsid w:val="25807311"/>
    <w:rsid w:val="31267D1D"/>
    <w:rsid w:val="3F9A5DC5"/>
    <w:rsid w:val="4960222C"/>
    <w:rsid w:val="4F8A6707"/>
    <w:rsid w:val="4FC93E11"/>
    <w:rsid w:val="53E8252B"/>
    <w:rsid w:val="6AAB3F04"/>
    <w:rsid w:val="71C87ABD"/>
    <w:rsid w:val="7A3E7F0A"/>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C5165"/>
  <w15:docId w15:val="{AAB0D52E-3C82-CE40-BA41-E6877E940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s-CO"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lang w:val="es"/>
    </w:rPr>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Pr>
      <w:sz w:val="16"/>
      <w:szCs w:val="16"/>
    </w:rPr>
  </w:style>
  <w:style w:type="character" w:styleId="Hipervnculo">
    <w:name w:val="Hyperlink"/>
    <w:basedOn w:val="Fuentedeprrafopredeter"/>
    <w:uiPriority w:val="99"/>
    <w:unhideWhenUsed/>
    <w:rPr>
      <w:color w:val="0000FF" w:themeColor="hyperlink"/>
      <w:u w:val="single"/>
    </w:rPr>
  </w:style>
  <w:style w:type="paragraph" w:styleId="Asuntodelcomentario">
    <w:name w:val="annotation subject"/>
    <w:basedOn w:val="Textocomentario"/>
    <w:next w:val="Textocomentario"/>
    <w:link w:val="AsuntodelcomentarioCar"/>
    <w:uiPriority w:val="99"/>
    <w:semiHidden/>
    <w:unhideWhenUsed/>
    <w:rPr>
      <w:b/>
      <w:bCs/>
    </w:rPr>
  </w:style>
  <w:style w:type="paragraph" w:styleId="Textocomentario">
    <w:name w:val="annotation text"/>
    <w:basedOn w:val="Normal0"/>
    <w:link w:val="TextocomentarioCar"/>
    <w:uiPriority w:val="99"/>
    <w:semiHidden/>
    <w:unhideWhenUsed/>
    <w:pPr>
      <w:spacing w:line="240" w:lineRule="auto"/>
    </w:pPr>
    <w:rPr>
      <w:sz w:val="20"/>
      <w:szCs w:val="20"/>
    </w:rPr>
  </w:style>
  <w:style w:type="paragraph" w:customStyle="1" w:styleId="Normal0">
    <w:name w:val="Normal0"/>
    <w:qFormat/>
    <w:pPr>
      <w:spacing w:line="276" w:lineRule="auto"/>
    </w:pPr>
    <w:rPr>
      <w:sz w:val="22"/>
      <w:szCs w:val="22"/>
      <w:lang w:val="es"/>
    </w:rPr>
  </w:style>
  <w:style w:type="paragraph" w:styleId="Textodeglobo">
    <w:name w:val="Balloon Text"/>
    <w:basedOn w:val="Normal0"/>
    <w:link w:val="TextodegloboCar"/>
    <w:uiPriority w:val="99"/>
    <w:semiHidden/>
    <w:unhideWhenUsed/>
    <w:pPr>
      <w:spacing w:line="240" w:lineRule="auto"/>
    </w:pPr>
    <w:rPr>
      <w:rFonts w:ascii="Segoe UI" w:hAnsi="Segoe UI" w:cs="Segoe UI"/>
      <w:sz w:val="18"/>
      <w:szCs w:val="18"/>
    </w:rPr>
  </w:style>
  <w:style w:type="paragraph" w:styleId="Encabezado">
    <w:name w:val="header"/>
    <w:basedOn w:val="Normal0"/>
    <w:link w:val="EncabezadoCar"/>
    <w:uiPriority w:val="99"/>
    <w:unhideWhenUsed/>
    <w:pPr>
      <w:tabs>
        <w:tab w:val="center" w:pos="4419"/>
        <w:tab w:val="right" w:pos="8838"/>
      </w:tabs>
      <w:spacing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heme="minorEastAsia" w:hAnsi="Times New Roman" w:cs="Times New Roman"/>
      <w:sz w:val="24"/>
      <w:szCs w:val="24"/>
      <w:lang w:val="es-CO"/>
    </w:rPr>
  </w:style>
  <w:style w:type="paragraph" w:styleId="Piedepgina">
    <w:name w:val="footer"/>
    <w:basedOn w:val="Normal0"/>
    <w:link w:val="PiedepginaCar"/>
    <w:uiPriority w:val="99"/>
    <w:unhideWhenUsed/>
    <w:pPr>
      <w:tabs>
        <w:tab w:val="center" w:pos="4419"/>
        <w:tab w:val="right" w:pos="8838"/>
      </w:tabs>
      <w:spacing w:line="240" w:lineRule="auto"/>
    </w:pPr>
  </w:style>
  <w:style w:type="paragraph" w:styleId="Subttulo">
    <w:name w:val="Subtitle"/>
    <w:basedOn w:val="Normal"/>
    <w:next w:val="Normal"/>
    <w:uiPriority w:val="11"/>
    <w:qFormat/>
    <w:pPr>
      <w:keepNext/>
      <w:keepLines/>
      <w:spacing w:after="320"/>
    </w:pPr>
    <w:rPr>
      <w:color w:val="666666"/>
      <w:sz w:val="30"/>
      <w:szCs w:val="30"/>
    </w:rPr>
  </w:style>
  <w:style w:type="paragraph" w:styleId="Ttulo">
    <w:name w:val="Title"/>
    <w:basedOn w:val="Normal"/>
    <w:next w:val="Normal"/>
    <w:link w:val="TtuloCar"/>
    <w:uiPriority w:val="10"/>
    <w:qFormat/>
    <w:pPr>
      <w:keepNext/>
      <w:keepLines/>
      <w:spacing w:after="60"/>
    </w:pPr>
    <w:rPr>
      <w:sz w:val="52"/>
      <w:szCs w:val="52"/>
    </w:rPr>
  </w:style>
  <w:style w:type="table" w:styleId="Tablaconcuadrcula">
    <w:name w:val="Table Grid"/>
    <w:basedOn w:val="NormalTable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paragraph" w:customStyle="1" w:styleId="heading10">
    <w:name w:val="heading 10"/>
    <w:basedOn w:val="Normal0"/>
    <w:next w:val="Normal0"/>
    <w:uiPriority w:val="9"/>
    <w:qFormat/>
    <w:pPr>
      <w:keepNext/>
      <w:keepLines/>
      <w:spacing w:before="400" w:after="120"/>
      <w:outlineLvl w:val="0"/>
    </w:pPr>
    <w:rPr>
      <w:sz w:val="40"/>
      <w:szCs w:val="40"/>
    </w:rPr>
  </w:style>
  <w:style w:type="paragraph" w:customStyle="1" w:styleId="heading20">
    <w:name w:val="heading 20"/>
    <w:basedOn w:val="Normal0"/>
    <w:next w:val="Normal0"/>
    <w:uiPriority w:val="9"/>
    <w:semiHidden/>
    <w:unhideWhenUsed/>
    <w:qFormat/>
    <w:pPr>
      <w:keepNext/>
      <w:keepLines/>
      <w:spacing w:before="360" w:after="120"/>
      <w:outlineLvl w:val="1"/>
    </w:pPr>
    <w:rPr>
      <w:sz w:val="32"/>
      <w:szCs w:val="32"/>
    </w:rPr>
  </w:style>
  <w:style w:type="paragraph" w:customStyle="1" w:styleId="heading30">
    <w:name w:val="heading 30"/>
    <w:basedOn w:val="Normal0"/>
    <w:next w:val="Normal0"/>
    <w:uiPriority w:val="9"/>
    <w:semiHidden/>
    <w:unhideWhenUsed/>
    <w:qFormat/>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pPr>
      <w:keepNext/>
      <w:keepLines/>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spacing w:before="240" w:after="80"/>
      <w:outlineLvl w:val="5"/>
    </w:pPr>
    <w:rPr>
      <w:i/>
      <w:color w:val="666666"/>
    </w:rPr>
  </w:style>
  <w:style w:type="table" w:customStyle="1" w:styleId="NormalTable1">
    <w:name w:val="Normal Table1"/>
    <w:tblPr>
      <w:tblCellMar>
        <w:top w:w="0" w:type="dxa"/>
        <w:left w:w="0" w:type="dxa"/>
        <w:bottom w:w="0" w:type="dxa"/>
        <w:right w:w="0" w:type="dxa"/>
      </w:tblCellMar>
    </w:tblPr>
  </w:style>
  <w:style w:type="paragraph" w:customStyle="1" w:styleId="Title0">
    <w:name w:val="Title0"/>
    <w:basedOn w:val="Normal0"/>
    <w:next w:val="Normal0"/>
    <w:uiPriority w:val="10"/>
    <w:qFormat/>
    <w:pPr>
      <w:keepNext/>
      <w:keepLines/>
      <w:spacing w:after="60"/>
    </w:pPr>
    <w:rPr>
      <w:sz w:val="52"/>
      <w:szCs w:val="52"/>
    </w:rPr>
  </w:style>
  <w:style w:type="table" w:customStyle="1" w:styleId="Style22">
    <w:name w:val="_Style 22"/>
    <w:basedOn w:val="NormalTable1"/>
    <w:tblPr>
      <w:tblCellMar>
        <w:top w:w="100" w:type="dxa"/>
        <w:left w:w="100" w:type="dxa"/>
        <w:bottom w:w="100" w:type="dxa"/>
        <w:right w:w="100" w:type="dxa"/>
      </w:tblCellMar>
    </w:tblPr>
  </w:style>
  <w:style w:type="table" w:customStyle="1" w:styleId="Style23">
    <w:name w:val="_Style 23"/>
    <w:basedOn w:val="NormalTable1"/>
    <w:tblPr>
      <w:tblCellMar>
        <w:top w:w="100" w:type="dxa"/>
        <w:left w:w="100" w:type="dxa"/>
        <w:bottom w:w="100" w:type="dxa"/>
        <w:right w:w="100" w:type="dxa"/>
      </w:tblCellMar>
    </w:tblPr>
  </w:style>
  <w:style w:type="table" w:customStyle="1" w:styleId="Style24">
    <w:name w:val="_Style 24"/>
    <w:basedOn w:val="NormalTable1"/>
    <w:qFormat/>
    <w:tblPr>
      <w:tblCellMar>
        <w:top w:w="100" w:type="dxa"/>
        <w:left w:w="100" w:type="dxa"/>
        <w:bottom w:w="100" w:type="dxa"/>
        <w:right w:w="100" w:type="dxa"/>
      </w:tblCellMar>
    </w:tblPr>
  </w:style>
  <w:style w:type="table" w:customStyle="1" w:styleId="Style25">
    <w:name w:val="_Style 25"/>
    <w:basedOn w:val="NormalTable1"/>
    <w:qFormat/>
    <w:tblPr>
      <w:tblCellMar>
        <w:top w:w="100" w:type="dxa"/>
        <w:left w:w="100" w:type="dxa"/>
        <w:bottom w:w="100" w:type="dxa"/>
        <w:right w:w="100" w:type="dxa"/>
      </w:tblCellMar>
    </w:tblPr>
  </w:style>
  <w:style w:type="table" w:customStyle="1" w:styleId="Style26">
    <w:name w:val="_Style 26"/>
    <w:basedOn w:val="NormalTable1"/>
    <w:tblPr>
      <w:tblCellMar>
        <w:top w:w="100" w:type="dxa"/>
        <w:left w:w="100" w:type="dxa"/>
        <w:bottom w:w="100" w:type="dxa"/>
        <w:right w:w="100" w:type="dxa"/>
      </w:tblCellMar>
    </w:tblPr>
  </w:style>
  <w:style w:type="table" w:customStyle="1" w:styleId="Style27">
    <w:name w:val="_Style 27"/>
    <w:basedOn w:val="NormalTable1"/>
    <w:tblPr>
      <w:tblCellMar>
        <w:top w:w="100" w:type="dxa"/>
        <w:left w:w="100" w:type="dxa"/>
        <w:bottom w:w="100" w:type="dxa"/>
        <w:right w:w="100" w:type="dxa"/>
      </w:tblCellMar>
    </w:tblPr>
  </w:style>
  <w:style w:type="table" w:customStyle="1" w:styleId="Style28">
    <w:name w:val="_Style 28"/>
    <w:basedOn w:val="NormalTable1"/>
    <w:tblPr>
      <w:tblCellMar>
        <w:top w:w="100" w:type="dxa"/>
        <w:left w:w="100" w:type="dxa"/>
        <w:bottom w:w="100" w:type="dxa"/>
        <w:right w:w="100" w:type="dxa"/>
      </w:tblCellMar>
    </w:tblPr>
  </w:style>
  <w:style w:type="table" w:customStyle="1" w:styleId="Style29">
    <w:name w:val="_Style 29"/>
    <w:basedOn w:val="NormalTable1"/>
    <w:tblPr>
      <w:tblCellMar>
        <w:top w:w="100" w:type="dxa"/>
        <w:left w:w="100" w:type="dxa"/>
        <w:bottom w:w="100" w:type="dxa"/>
        <w:right w:w="100" w:type="dxa"/>
      </w:tblCellMar>
    </w:tblPr>
  </w:style>
  <w:style w:type="table" w:customStyle="1" w:styleId="Style30">
    <w:name w:val="_Style 30"/>
    <w:basedOn w:val="NormalTable1"/>
    <w:qFormat/>
    <w:tblPr>
      <w:tblCellMar>
        <w:top w:w="100" w:type="dxa"/>
        <w:left w:w="100" w:type="dxa"/>
        <w:bottom w:w="100" w:type="dxa"/>
        <w:right w:w="100" w:type="dxa"/>
      </w:tblCellMar>
    </w:tblPr>
  </w:style>
  <w:style w:type="table" w:customStyle="1" w:styleId="Style31">
    <w:name w:val="_Style 31"/>
    <w:basedOn w:val="NormalTable1"/>
    <w:tblPr>
      <w:tblCellMar>
        <w:top w:w="100" w:type="dxa"/>
        <w:left w:w="100" w:type="dxa"/>
        <w:bottom w:w="100" w:type="dxa"/>
        <w:right w:w="100" w:type="dxa"/>
      </w:tblCellMar>
    </w:tblPr>
  </w:style>
  <w:style w:type="table" w:customStyle="1" w:styleId="Style32">
    <w:name w:val="_Style 32"/>
    <w:basedOn w:val="NormalTable1"/>
    <w:qFormat/>
    <w:tblPr>
      <w:tblCellMar>
        <w:top w:w="100" w:type="dxa"/>
        <w:left w:w="100" w:type="dxa"/>
        <w:bottom w:w="100" w:type="dxa"/>
        <w:right w:w="100" w:type="dxa"/>
      </w:tblCellMar>
    </w:tblPr>
  </w:style>
  <w:style w:type="table" w:customStyle="1" w:styleId="Style33">
    <w:name w:val="_Style 33"/>
    <w:basedOn w:val="NormalTable1"/>
    <w:tblPr>
      <w:tblCellMar>
        <w:top w:w="100" w:type="dxa"/>
        <w:left w:w="100" w:type="dxa"/>
        <w:bottom w:w="100" w:type="dxa"/>
        <w:right w:w="100" w:type="dxa"/>
      </w:tblCellMar>
    </w:tblPr>
  </w:style>
  <w:style w:type="table" w:customStyle="1" w:styleId="Style34">
    <w:name w:val="_Style 34"/>
    <w:basedOn w:val="NormalTable1"/>
    <w:tblPr>
      <w:tblCellMar>
        <w:top w:w="100" w:type="dxa"/>
        <w:left w:w="100" w:type="dxa"/>
        <w:bottom w:w="100" w:type="dxa"/>
        <w:right w:w="100" w:type="dxa"/>
      </w:tblCellMar>
    </w:tblPr>
  </w:style>
  <w:style w:type="table" w:customStyle="1" w:styleId="Style35">
    <w:name w:val="_Style 35"/>
    <w:basedOn w:val="NormalTable1"/>
    <w:tblPr>
      <w:tblCellMar>
        <w:top w:w="100" w:type="dxa"/>
        <w:left w:w="100" w:type="dxa"/>
        <w:bottom w:w="100" w:type="dxa"/>
        <w:right w:w="100" w:type="dxa"/>
      </w:tblCellMar>
    </w:tblPr>
  </w:style>
  <w:style w:type="table" w:customStyle="1" w:styleId="Style36">
    <w:name w:val="_Style 36"/>
    <w:basedOn w:val="NormalTable1"/>
    <w:tblPr>
      <w:tblCellMar>
        <w:top w:w="100" w:type="dxa"/>
        <w:left w:w="100" w:type="dxa"/>
        <w:bottom w:w="100" w:type="dxa"/>
        <w:right w:w="100" w:type="dxa"/>
      </w:tblCellMar>
    </w:tblPr>
  </w:style>
  <w:style w:type="table" w:customStyle="1" w:styleId="Style37">
    <w:name w:val="_Style 37"/>
    <w:basedOn w:val="NormalTable1"/>
    <w:tblPr>
      <w:tblCellMar>
        <w:top w:w="100" w:type="dxa"/>
        <w:left w:w="100" w:type="dxa"/>
        <w:bottom w:w="100" w:type="dxa"/>
        <w:right w:w="100" w:type="dxa"/>
      </w:tblCellMar>
    </w:tblPr>
  </w:style>
  <w:style w:type="table" w:customStyle="1" w:styleId="Style38">
    <w:name w:val="_Style 38"/>
    <w:basedOn w:val="NormalTable1"/>
    <w:tblPr>
      <w:tblCellMar>
        <w:top w:w="100" w:type="dxa"/>
        <w:left w:w="100" w:type="dxa"/>
        <w:bottom w:w="100" w:type="dxa"/>
        <w:right w:w="100" w:type="dxa"/>
      </w:tblCellMar>
    </w:tblPr>
  </w:style>
  <w:style w:type="table" w:customStyle="1" w:styleId="Style39">
    <w:name w:val="_Style 39"/>
    <w:basedOn w:val="NormalTable1"/>
    <w:tblPr>
      <w:tblCellMar>
        <w:top w:w="100" w:type="dxa"/>
        <w:left w:w="100" w:type="dxa"/>
        <w:bottom w:w="100" w:type="dxa"/>
        <w:right w:w="100" w:type="dxa"/>
      </w:tblCellMar>
    </w:tblPr>
  </w:style>
  <w:style w:type="table" w:customStyle="1" w:styleId="Style40">
    <w:name w:val="_Style 40"/>
    <w:basedOn w:val="NormalTable1"/>
    <w:tblPr>
      <w:tblCellMar>
        <w:top w:w="100" w:type="dxa"/>
        <w:left w:w="100" w:type="dxa"/>
        <w:bottom w:w="100" w:type="dxa"/>
        <w:right w:w="100" w:type="dxa"/>
      </w:tblCellMar>
    </w:tblPr>
  </w:style>
  <w:style w:type="table" w:customStyle="1" w:styleId="Style41">
    <w:name w:val="_Style 41"/>
    <w:basedOn w:val="NormalTable1"/>
    <w:qFormat/>
    <w:tblPr>
      <w:tblCellMar>
        <w:top w:w="100" w:type="dxa"/>
        <w:left w:w="100" w:type="dxa"/>
        <w:bottom w:w="100" w:type="dxa"/>
        <w:right w:w="100" w:type="dxa"/>
      </w:tblCellMar>
    </w:tblPr>
  </w:style>
  <w:style w:type="table" w:customStyle="1" w:styleId="Style42">
    <w:name w:val="_Style 42"/>
    <w:basedOn w:val="NormalTable1"/>
    <w:tblPr>
      <w:tblCellMar>
        <w:top w:w="100" w:type="dxa"/>
        <w:left w:w="100" w:type="dxa"/>
        <w:bottom w:w="100" w:type="dxa"/>
        <w:right w:w="100" w:type="dxa"/>
      </w:tblCellMar>
    </w:tblPr>
  </w:style>
  <w:style w:type="table" w:customStyle="1" w:styleId="Style43">
    <w:name w:val="_Style 43"/>
    <w:basedOn w:val="NormalTable1"/>
    <w:tblPr>
      <w:tblCellMar>
        <w:top w:w="100" w:type="dxa"/>
        <w:left w:w="100" w:type="dxa"/>
        <w:bottom w:w="100" w:type="dxa"/>
        <w:right w:w="100" w:type="dxa"/>
      </w:tblCellMar>
    </w:tblPr>
  </w:style>
  <w:style w:type="table" w:customStyle="1" w:styleId="Style44">
    <w:name w:val="_Style 44"/>
    <w:basedOn w:val="NormalTable1"/>
    <w:tblPr>
      <w:tblCellMar>
        <w:top w:w="100" w:type="dxa"/>
        <w:left w:w="100" w:type="dxa"/>
        <w:bottom w:w="100" w:type="dxa"/>
        <w:right w:w="100" w:type="dxa"/>
      </w:tblCellMar>
    </w:tblPr>
  </w:style>
  <w:style w:type="table" w:customStyle="1" w:styleId="Style45">
    <w:name w:val="_Style 45"/>
    <w:basedOn w:val="NormalTable1"/>
    <w:tblPr>
      <w:tblCellMar>
        <w:top w:w="100" w:type="dxa"/>
        <w:left w:w="100" w:type="dxa"/>
        <w:bottom w:w="100" w:type="dxa"/>
        <w:right w:w="100" w:type="dxa"/>
      </w:tblCellMar>
    </w:tblPr>
  </w:style>
  <w:style w:type="table" w:customStyle="1" w:styleId="Style46">
    <w:name w:val="_Style 46"/>
    <w:basedOn w:val="NormalTable1"/>
    <w:qFormat/>
    <w:tblPr>
      <w:tblCellMar>
        <w:top w:w="100" w:type="dxa"/>
        <w:left w:w="100" w:type="dxa"/>
        <w:bottom w:w="100" w:type="dxa"/>
        <w:right w:w="100" w:type="dxa"/>
      </w:tblCellMar>
    </w:tblPr>
  </w:style>
  <w:style w:type="table" w:customStyle="1" w:styleId="Style47">
    <w:name w:val="_Style 47"/>
    <w:basedOn w:val="NormalTable1"/>
    <w:tblPr>
      <w:tblCellMar>
        <w:top w:w="100" w:type="dxa"/>
        <w:left w:w="100" w:type="dxa"/>
        <w:bottom w:w="100" w:type="dxa"/>
        <w:right w:w="100" w:type="dxa"/>
      </w:tblCellMar>
    </w:tblPr>
  </w:style>
  <w:style w:type="table" w:customStyle="1" w:styleId="Style48">
    <w:name w:val="_Style 48"/>
    <w:basedOn w:val="NormalTable1"/>
    <w:qFormat/>
    <w:tblPr>
      <w:tblCellMar>
        <w:top w:w="100" w:type="dxa"/>
        <w:left w:w="100" w:type="dxa"/>
        <w:bottom w:w="100" w:type="dxa"/>
        <w:right w:w="100" w:type="dxa"/>
      </w:tblCellMar>
    </w:tblPr>
  </w:style>
  <w:style w:type="table" w:customStyle="1" w:styleId="Style49">
    <w:name w:val="_Style 49"/>
    <w:basedOn w:val="NormalTable1"/>
    <w:tblPr>
      <w:tblCellMar>
        <w:top w:w="100" w:type="dxa"/>
        <w:left w:w="100" w:type="dxa"/>
        <w:bottom w:w="100" w:type="dxa"/>
        <w:right w:w="100" w:type="dxa"/>
      </w:tblCellMar>
    </w:tblPr>
  </w:style>
  <w:style w:type="table" w:customStyle="1" w:styleId="Style50">
    <w:name w:val="_Style 50"/>
    <w:basedOn w:val="NormalTable1"/>
    <w:tblPr>
      <w:tblCellMar>
        <w:top w:w="100" w:type="dxa"/>
        <w:left w:w="100" w:type="dxa"/>
        <w:bottom w:w="100" w:type="dxa"/>
        <w:right w:w="100" w:type="dxa"/>
      </w:tblCellMar>
    </w:tblPr>
  </w:style>
  <w:style w:type="table" w:customStyle="1" w:styleId="Style51">
    <w:name w:val="_Style 51"/>
    <w:basedOn w:val="NormalTable1"/>
    <w:tblPr>
      <w:tblCellMar>
        <w:top w:w="100" w:type="dxa"/>
        <w:left w:w="100" w:type="dxa"/>
        <w:bottom w:w="100" w:type="dxa"/>
        <w:right w:w="100" w:type="dxa"/>
      </w:tblCellMar>
    </w:tblPr>
  </w:style>
  <w:style w:type="table" w:customStyle="1" w:styleId="Style52">
    <w:name w:val="_Style 52"/>
    <w:basedOn w:val="NormalTable1"/>
    <w:tblPr>
      <w:tblCellMar>
        <w:top w:w="100" w:type="dxa"/>
        <w:left w:w="100" w:type="dxa"/>
        <w:bottom w:w="100" w:type="dxa"/>
        <w:right w:w="100" w:type="dxa"/>
      </w:tblCellMar>
    </w:tblPr>
  </w:style>
  <w:style w:type="table" w:customStyle="1" w:styleId="Style53">
    <w:name w:val="_Style 53"/>
    <w:basedOn w:val="NormalTable1"/>
    <w:tblPr>
      <w:tblCellMar>
        <w:top w:w="100" w:type="dxa"/>
        <w:left w:w="100" w:type="dxa"/>
        <w:bottom w:w="100" w:type="dxa"/>
        <w:right w:w="100" w:type="dxa"/>
      </w:tblCellMar>
    </w:tblPr>
  </w:style>
  <w:style w:type="table" w:customStyle="1" w:styleId="Style54">
    <w:name w:val="_Style 54"/>
    <w:basedOn w:val="NormalTable1"/>
    <w:tblPr>
      <w:tblCellMar>
        <w:top w:w="100" w:type="dxa"/>
        <w:left w:w="100" w:type="dxa"/>
        <w:bottom w:w="100" w:type="dxa"/>
        <w:right w:w="100" w:type="dxa"/>
      </w:tblCellMar>
    </w:tblPr>
  </w:style>
  <w:style w:type="character" w:customStyle="1" w:styleId="TextocomentarioCar">
    <w:name w:val="Texto comentario Car"/>
    <w:basedOn w:val="Fuentedeprrafopredeter"/>
    <w:link w:val="Textocomentario"/>
    <w:uiPriority w:val="99"/>
    <w:semiHidden/>
    <w:rPr>
      <w:sz w:val="20"/>
      <w:szCs w:val="20"/>
    </w:rPr>
  </w:style>
  <w:style w:type="character" w:customStyle="1" w:styleId="EncabezadoCar">
    <w:name w:val="Encabezado Car"/>
    <w:basedOn w:val="Fuentedeprrafopredeter"/>
    <w:link w:val="Encabezado"/>
    <w:uiPriority w:val="99"/>
  </w:style>
  <w:style w:type="character" w:customStyle="1" w:styleId="PiedepginaCar">
    <w:name w:val="Pie de página Car"/>
    <w:basedOn w:val="Fuentedeprrafopredeter"/>
    <w:link w:val="Piedepgina"/>
    <w:uiPriority w:val="99"/>
  </w:style>
  <w:style w:type="character" w:customStyle="1" w:styleId="TextodegloboCar">
    <w:name w:val="Texto de globo Car"/>
    <w:basedOn w:val="Fuentedeprrafopredeter"/>
    <w:link w:val="Textodeglobo"/>
    <w:uiPriority w:val="99"/>
    <w:semiHidden/>
    <w:rPr>
      <w:rFonts w:ascii="Segoe UI" w:hAnsi="Segoe UI" w:cs="Segoe UI"/>
      <w:sz w:val="18"/>
      <w:szCs w:val="18"/>
    </w:rPr>
  </w:style>
  <w:style w:type="character" w:customStyle="1" w:styleId="AsuntodelcomentarioCar">
    <w:name w:val="Asunto del comentario Car"/>
    <w:basedOn w:val="TextocomentarioCar"/>
    <w:link w:val="Asuntodelcomentario"/>
    <w:uiPriority w:val="99"/>
    <w:semiHidden/>
    <w:rPr>
      <w:b/>
      <w:bCs/>
      <w:sz w:val="20"/>
      <w:szCs w:val="20"/>
    </w:rPr>
  </w:style>
  <w:style w:type="paragraph" w:styleId="Prrafodelista">
    <w:name w:val="List Paragraph"/>
    <w:basedOn w:val="Normal0"/>
    <w:uiPriority w:val="34"/>
    <w:qFormat/>
    <w:pPr>
      <w:ind w:left="720"/>
      <w:contextualSpacing/>
    </w:pPr>
  </w:style>
  <w:style w:type="paragraph" w:styleId="Sinespaciado">
    <w:name w:val="No Spacing"/>
    <w:uiPriority w:val="1"/>
    <w:qFormat/>
    <w:rPr>
      <w:sz w:val="22"/>
      <w:szCs w:val="22"/>
      <w:lang w:val="es"/>
    </w:rPr>
  </w:style>
  <w:style w:type="paragraph" w:customStyle="1" w:styleId="Subtitle0">
    <w:name w:val="Subtitle0"/>
    <w:basedOn w:val="Normal0"/>
    <w:next w:val="Normal0"/>
    <w:pPr>
      <w:keepNext/>
      <w:keepLines/>
      <w:spacing w:after="320"/>
    </w:pPr>
    <w:rPr>
      <w:color w:val="666666"/>
      <w:sz w:val="30"/>
      <w:szCs w:val="30"/>
    </w:rPr>
  </w:style>
  <w:style w:type="table" w:customStyle="1" w:styleId="Style70">
    <w:name w:val="_Style 70"/>
    <w:basedOn w:val="NormalTable1"/>
    <w:tblPr>
      <w:tblCellMar>
        <w:left w:w="115" w:type="dxa"/>
        <w:right w:w="115" w:type="dxa"/>
      </w:tblCellMar>
    </w:tblPr>
  </w:style>
  <w:style w:type="table" w:customStyle="1" w:styleId="Style71">
    <w:name w:val="_Style 71"/>
    <w:basedOn w:val="NormalTable1"/>
    <w:tblPr>
      <w:tblCellMar>
        <w:left w:w="115" w:type="dxa"/>
        <w:right w:w="115" w:type="dxa"/>
      </w:tblCellMar>
    </w:tblPr>
  </w:style>
  <w:style w:type="table" w:customStyle="1" w:styleId="Style72">
    <w:name w:val="_Style 72"/>
    <w:basedOn w:val="NormalTable1"/>
    <w:tblPr>
      <w:tblCellMar>
        <w:left w:w="115" w:type="dxa"/>
        <w:right w:w="115" w:type="dxa"/>
      </w:tblCellMar>
    </w:tblPr>
  </w:style>
  <w:style w:type="table" w:customStyle="1" w:styleId="Style73">
    <w:name w:val="_Style 73"/>
    <w:basedOn w:val="NormalTable1"/>
    <w:tblPr>
      <w:tblCellMar>
        <w:left w:w="115" w:type="dxa"/>
        <w:right w:w="115" w:type="dxa"/>
      </w:tblCellMar>
    </w:tblPr>
  </w:style>
  <w:style w:type="table" w:customStyle="1" w:styleId="Style74">
    <w:name w:val="_Style 74"/>
    <w:basedOn w:val="NormalTable1"/>
    <w:tblPr>
      <w:tblCellMar>
        <w:left w:w="108" w:type="dxa"/>
        <w:right w:w="108" w:type="dxa"/>
      </w:tblCellMar>
    </w:tblPr>
  </w:style>
  <w:style w:type="table" w:customStyle="1" w:styleId="Style75">
    <w:name w:val="_Style 75"/>
    <w:basedOn w:val="NormalTable1"/>
    <w:tblPr>
      <w:tblCellMar>
        <w:left w:w="108" w:type="dxa"/>
        <w:right w:w="108" w:type="dxa"/>
      </w:tblCellMar>
    </w:tblPr>
  </w:style>
  <w:style w:type="table" w:customStyle="1" w:styleId="Style76">
    <w:name w:val="_Style 76"/>
    <w:basedOn w:val="NormalTable1"/>
    <w:tblPr>
      <w:tblCellMar>
        <w:top w:w="100" w:type="dxa"/>
        <w:left w:w="100" w:type="dxa"/>
        <w:bottom w:w="100" w:type="dxa"/>
        <w:right w:w="100" w:type="dxa"/>
      </w:tblCellMar>
    </w:tblPr>
  </w:style>
  <w:style w:type="table" w:customStyle="1" w:styleId="Style77">
    <w:name w:val="_Style 77"/>
    <w:basedOn w:val="NormalTable1"/>
    <w:tblPr>
      <w:tblCellMar>
        <w:top w:w="100" w:type="dxa"/>
        <w:left w:w="100" w:type="dxa"/>
        <w:bottom w:w="100" w:type="dxa"/>
        <w:right w:w="100" w:type="dxa"/>
      </w:tblCellMar>
    </w:tblPr>
  </w:style>
  <w:style w:type="table" w:customStyle="1" w:styleId="Style78">
    <w:name w:val="_Style 78"/>
    <w:basedOn w:val="NormalTable1"/>
    <w:tblPr>
      <w:tblCellMar>
        <w:top w:w="100" w:type="dxa"/>
        <w:left w:w="100" w:type="dxa"/>
        <w:bottom w:w="100" w:type="dxa"/>
        <w:right w:w="100" w:type="dxa"/>
      </w:tblCellMar>
    </w:tblPr>
  </w:style>
  <w:style w:type="table" w:customStyle="1" w:styleId="Style79">
    <w:name w:val="_Style 79"/>
    <w:basedOn w:val="NormalTable1"/>
    <w:tblPr>
      <w:tblCellMar>
        <w:top w:w="100" w:type="dxa"/>
        <w:left w:w="100" w:type="dxa"/>
        <w:bottom w:w="100" w:type="dxa"/>
        <w:right w:w="100" w:type="dxa"/>
      </w:tblCellMar>
    </w:tblPr>
  </w:style>
  <w:style w:type="table" w:customStyle="1" w:styleId="Style80">
    <w:name w:val="_Style 80"/>
    <w:basedOn w:val="NormalTable1"/>
    <w:tblPr>
      <w:tblCellMar>
        <w:top w:w="100" w:type="dxa"/>
        <w:left w:w="100" w:type="dxa"/>
        <w:bottom w:w="100" w:type="dxa"/>
        <w:right w:w="100" w:type="dxa"/>
      </w:tblCellMar>
    </w:tblPr>
  </w:style>
  <w:style w:type="table" w:customStyle="1" w:styleId="Style81">
    <w:name w:val="_Style 81"/>
    <w:basedOn w:val="NormalTable1"/>
    <w:tblPr>
      <w:tblCellMar>
        <w:top w:w="100" w:type="dxa"/>
        <w:left w:w="100" w:type="dxa"/>
        <w:bottom w:w="100" w:type="dxa"/>
        <w:right w:w="100" w:type="dxa"/>
      </w:tblCellMar>
    </w:tblPr>
  </w:style>
  <w:style w:type="table" w:customStyle="1" w:styleId="Style82">
    <w:name w:val="_Style 82"/>
    <w:basedOn w:val="NormalTable1"/>
    <w:tblPr>
      <w:tblCellMar>
        <w:top w:w="100" w:type="dxa"/>
        <w:left w:w="100" w:type="dxa"/>
        <w:bottom w:w="100" w:type="dxa"/>
        <w:right w:w="100" w:type="dxa"/>
      </w:tblCellMar>
    </w:tblPr>
  </w:style>
  <w:style w:type="table" w:customStyle="1" w:styleId="Style83">
    <w:name w:val="_Style 83"/>
    <w:basedOn w:val="NormalTable1"/>
    <w:tblPr>
      <w:tblCellMar>
        <w:top w:w="100" w:type="dxa"/>
        <w:left w:w="100" w:type="dxa"/>
        <w:bottom w:w="100" w:type="dxa"/>
        <w:right w:w="100" w:type="dxa"/>
      </w:tblCellMar>
    </w:tblPr>
  </w:style>
  <w:style w:type="table" w:customStyle="1" w:styleId="Style84">
    <w:name w:val="_Style 84"/>
    <w:basedOn w:val="NormalTable1"/>
    <w:tblPr>
      <w:tblCellMar>
        <w:top w:w="100" w:type="dxa"/>
        <w:left w:w="100" w:type="dxa"/>
        <w:bottom w:w="100" w:type="dxa"/>
        <w:right w:w="100" w:type="dxa"/>
      </w:tblCellMar>
    </w:tblPr>
  </w:style>
  <w:style w:type="table" w:customStyle="1" w:styleId="Style85">
    <w:name w:val="_Style 85"/>
    <w:basedOn w:val="NormalTable1"/>
    <w:tblPr>
      <w:tblCellMar>
        <w:top w:w="100" w:type="dxa"/>
        <w:left w:w="100" w:type="dxa"/>
        <w:bottom w:w="100" w:type="dxa"/>
        <w:right w:w="100" w:type="dxa"/>
      </w:tblCellMar>
    </w:tblPr>
  </w:style>
  <w:style w:type="table" w:customStyle="1" w:styleId="Style86">
    <w:name w:val="_Style 86"/>
    <w:basedOn w:val="NormalTable1"/>
    <w:tblPr>
      <w:tblCellMar>
        <w:top w:w="100" w:type="dxa"/>
        <w:left w:w="100" w:type="dxa"/>
        <w:bottom w:w="100" w:type="dxa"/>
        <w:right w:w="100" w:type="dxa"/>
      </w:tblCellMar>
    </w:tblPr>
  </w:style>
  <w:style w:type="table" w:customStyle="1" w:styleId="Style87">
    <w:name w:val="_Style 87"/>
    <w:basedOn w:val="NormalTable1"/>
    <w:tblPr>
      <w:tblCellMar>
        <w:top w:w="100" w:type="dxa"/>
        <w:left w:w="100" w:type="dxa"/>
        <w:bottom w:w="100" w:type="dxa"/>
        <w:right w:w="100" w:type="dxa"/>
      </w:tblCellMar>
    </w:tblPr>
  </w:style>
  <w:style w:type="table" w:customStyle="1" w:styleId="Style88">
    <w:name w:val="_Style 88"/>
    <w:basedOn w:val="NormalTable1"/>
    <w:tblPr>
      <w:tblCellMar>
        <w:top w:w="100" w:type="dxa"/>
        <w:left w:w="100" w:type="dxa"/>
        <w:bottom w:w="100" w:type="dxa"/>
        <w:right w:w="100" w:type="dxa"/>
      </w:tblCellMar>
    </w:tblPr>
  </w:style>
  <w:style w:type="table" w:customStyle="1" w:styleId="Style89">
    <w:name w:val="_Style 89"/>
    <w:basedOn w:val="NormalTable1"/>
    <w:tblPr>
      <w:tblCellMar>
        <w:top w:w="100" w:type="dxa"/>
        <w:left w:w="100" w:type="dxa"/>
        <w:bottom w:w="100" w:type="dxa"/>
        <w:right w:w="100" w:type="dxa"/>
      </w:tblCellMar>
    </w:tblPr>
  </w:style>
  <w:style w:type="table" w:customStyle="1" w:styleId="Style90">
    <w:name w:val="_Style 90"/>
    <w:basedOn w:val="NormalTable1"/>
    <w:tblPr>
      <w:tblCellMar>
        <w:top w:w="100" w:type="dxa"/>
        <w:left w:w="100" w:type="dxa"/>
        <w:bottom w:w="100" w:type="dxa"/>
        <w:right w:w="100" w:type="dxa"/>
      </w:tblCellMar>
    </w:tblPr>
  </w:style>
  <w:style w:type="table" w:customStyle="1" w:styleId="Style91">
    <w:name w:val="_Style 91"/>
    <w:basedOn w:val="NormalTable1"/>
    <w:tblPr>
      <w:tblCellMar>
        <w:top w:w="100" w:type="dxa"/>
        <w:left w:w="100" w:type="dxa"/>
        <w:bottom w:w="100" w:type="dxa"/>
        <w:right w:w="100" w:type="dxa"/>
      </w:tblCellMar>
    </w:tblPr>
  </w:style>
  <w:style w:type="table" w:customStyle="1" w:styleId="Style92">
    <w:name w:val="_Style 92"/>
    <w:basedOn w:val="NormalTable1"/>
    <w:tblPr>
      <w:tblCellMar>
        <w:top w:w="100" w:type="dxa"/>
        <w:left w:w="100" w:type="dxa"/>
        <w:bottom w:w="100" w:type="dxa"/>
        <w:right w:w="100" w:type="dxa"/>
      </w:tblCellMar>
    </w:tblPr>
  </w:style>
  <w:style w:type="table" w:customStyle="1" w:styleId="Style93">
    <w:name w:val="_Style 93"/>
    <w:basedOn w:val="NormalTable1"/>
    <w:tblPr>
      <w:tblCellMar>
        <w:top w:w="100" w:type="dxa"/>
        <w:left w:w="100" w:type="dxa"/>
        <w:bottom w:w="100" w:type="dxa"/>
        <w:right w:w="100" w:type="dxa"/>
      </w:tblCellMar>
    </w:tblPr>
  </w:style>
  <w:style w:type="table" w:customStyle="1" w:styleId="Style94">
    <w:name w:val="_Style 94"/>
    <w:basedOn w:val="NormalTable1"/>
    <w:tblPr>
      <w:tblCellMar>
        <w:top w:w="100" w:type="dxa"/>
        <w:left w:w="100" w:type="dxa"/>
        <w:bottom w:w="100" w:type="dxa"/>
        <w:right w:w="100" w:type="dxa"/>
      </w:tblCellMar>
    </w:tblPr>
  </w:style>
  <w:style w:type="table" w:customStyle="1" w:styleId="Style95">
    <w:name w:val="_Style 95"/>
    <w:basedOn w:val="NormalTable1"/>
    <w:tblPr>
      <w:tblCellMar>
        <w:top w:w="100" w:type="dxa"/>
        <w:left w:w="100" w:type="dxa"/>
        <w:bottom w:w="100" w:type="dxa"/>
        <w:right w:w="100" w:type="dxa"/>
      </w:tblCellMar>
    </w:tblPr>
  </w:style>
  <w:style w:type="table" w:customStyle="1" w:styleId="Style96">
    <w:name w:val="_Style 96"/>
    <w:basedOn w:val="NormalTable1"/>
    <w:tblPr>
      <w:tblCellMar>
        <w:top w:w="100" w:type="dxa"/>
        <w:left w:w="100" w:type="dxa"/>
        <w:bottom w:w="100" w:type="dxa"/>
        <w:right w:w="100" w:type="dxa"/>
      </w:tblCellMar>
    </w:tblPr>
  </w:style>
  <w:style w:type="table" w:customStyle="1" w:styleId="Style97">
    <w:name w:val="_Style 97"/>
    <w:basedOn w:val="NormalTable1"/>
    <w:tblPr>
      <w:tblCellMar>
        <w:top w:w="100" w:type="dxa"/>
        <w:left w:w="100" w:type="dxa"/>
        <w:bottom w:w="100" w:type="dxa"/>
        <w:right w:w="100" w:type="dxa"/>
      </w:tblCellMar>
    </w:tblPr>
  </w:style>
  <w:style w:type="table" w:customStyle="1" w:styleId="Style98">
    <w:name w:val="_Style 98"/>
    <w:basedOn w:val="NormalTable1"/>
    <w:tblPr>
      <w:tblCellMar>
        <w:top w:w="100" w:type="dxa"/>
        <w:left w:w="100" w:type="dxa"/>
        <w:bottom w:w="100" w:type="dxa"/>
        <w:right w:w="100" w:type="dxa"/>
      </w:tblCellMar>
    </w:tblPr>
  </w:style>
  <w:style w:type="table" w:customStyle="1" w:styleId="Style99">
    <w:name w:val="_Style 99"/>
    <w:basedOn w:val="NormalTable1"/>
    <w:tblPr>
      <w:tblCellMar>
        <w:top w:w="100" w:type="dxa"/>
        <w:left w:w="100" w:type="dxa"/>
        <w:bottom w:w="100" w:type="dxa"/>
        <w:right w:w="100" w:type="dxa"/>
      </w:tblCellMar>
    </w:tblPr>
  </w:style>
  <w:style w:type="table" w:customStyle="1" w:styleId="Style100">
    <w:name w:val="_Style 100"/>
    <w:basedOn w:val="NormalTable1"/>
    <w:tblPr>
      <w:tblCellMar>
        <w:top w:w="100" w:type="dxa"/>
        <w:left w:w="100" w:type="dxa"/>
        <w:bottom w:w="100" w:type="dxa"/>
        <w:right w:w="100" w:type="dxa"/>
      </w:tblCellMar>
    </w:tblPr>
  </w:style>
  <w:style w:type="table" w:customStyle="1" w:styleId="Style101">
    <w:name w:val="_Style 101"/>
    <w:basedOn w:val="NormalTable1"/>
    <w:tblPr>
      <w:tblCellMar>
        <w:top w:w="100" w:type="dxa"/>
        <w:left w:w="100" w:type="dxa"/>
        <w:bottom w:w="100" w:type="dxa"/>
        <w:right w:w="100" w:type="dxa"/>
      </w:tblCellMar>
    </w:tblPr>
  </w:style>
  <w:style w:type="table" w:customStyle="1" w:styleId="Style102">
    <w:name w:val="_Style 102"/>
    <w:basedOn w:val="NormalTable1"/>
    <w:tblPr>
      <w:tblCellMar>
        <w:top w:w="100" w:type="dxa"/>
        <w:left w:w="100" w:type="dxa"/>
        <w:bottom w:w="100" w:type="dxa"/>
        <w:right w:w="100" w:type="dxa"/>
      </w:tblCellMar>
    </w:tblPr>
  </w:style>
  <w:style w:type="table" w:customStyle="1" w:styleId="Style103">
    <w:name w:val="_Style 103"/>
    <w:basedOn w:val="NormalTable1"/>
    <w:tblPr>
      <w:tblCellMar>
        <w:top w:w="100" w:type="dxa"/>
        <w:left w:w="100" w:type="dxa"/>
        <w:bottom w:w="100" w:type="dxa"/>
        <w:right w:w="100" w:type="dxa"/>
      </w:tblCellMar>
    </w:tblPr>
  </w:style>
  <w:style w:type="table" w:customStyle="1" w:styleId="Style104">
    <w:name w:val="_Style 104"/>
    <w:basedOn w:val="NormalTable1"/>
    <w:tblPr>
      <w:tblCellMar>
        <w:top w:w="100" w:type="dxa"/>
        <w:left w:w="100" w:type="dxa"/>
        <w:bottom w:w="100" w:type="dxa"/>
        <w:right w:w="100" w:type="dxa"/>
      </w:tblCellMar>
    </w:tblPr>
  </w:style>
  <w:style w:type="table" w:customStyle="1" w:styleId="Style105">
    <w:name w:val="_Style 105"/>
    <w:basedOn w:val="NormalTable1"/>
    <w:tblPr>
      <w:tblCellMar>
        <w:left w:w="108" w:type="dxa"/>
        <w:right w:w="108" w:type="dxa"/>
      </w:tblCellMar>
    </w:tblPr>
  </w:style>
  <w:style w:type="table" w:customStyle="1" w:styleId="Style106">
    <w:name w:val="_Style 106"/>
    <w:basedOn w:val="NormalTable1"/>
    <w:tblPr>
      <w:tblCellMar>
        <w:top w:w="100" w:type="dxa"/>
        <w:left w:w="100" w:type="dxa"/>
        <w:bottom w:w="100" w:type="dxa"/>
        <w:right w:w="100" w:type="dxa"/>
      </w:tblCellMar>
    </w:tblPr>
  </w:style>
  <w:style w:type="table" w:customStyle="1" w:styleId="Style107">
    <w:name w:val="_Style 107"/>
    <w:basedOn w:val="NormalTable1"/>
    <w:tblPr>
      <w:tblCellMar>
        <w:top w:w="100" w:type="dxa"/>
        <w:left w:w="100" w:type="dxa"/>
        <w:bottom w:w="100" w:type="dxa"/>
        <w:right w:w="100" w:type="dxa"/>
      </w:tblCellMar>
    </w:tblPr>
  </w:style>
  <w:style w:type="table" w:customStyle="1" w:styleId="Style108">
    <w:name w:val="_Style 108"/>
    <w:basedOn w:val="NormalTable1"/>
    <w:qFormat/>
    <w:tblPr>
      <w:tblCellMar>
        <w:top w:w="100" w:type="dxa"/>
        <w:left w:w="100" w:type="dxa"/>
        <w:bottom w:w="100" w:type="dxa"/>
        <w:right w:w="100" w:type="dxa"/>
      </w:tblCellMar>
    </w:tblPr>
  </w:style>
  <w:style w:type="character" w:customStyle="1" w:styleId="Ttulo1Car">
    <w:name w:val="Título 1 Car"/>
    <w:basedOn w:val="Fuentedeprrafopredeter"/>
    <w:link w:val="Ttulo1"/>
    <w:uiPriority w:val="9"/>
    <w:qFormat/>
    <w:rPr>
      <w:sz w:val="40"/>
      <w:szCs w:val="40"/>
    </w:rPr>
  </w:style>
  <w:style w:type="character" w:customStyle="1" w:styleId="TtuloCar">
    <w:name w:val="Título Car"/>
    <w:basedOn w:val="Fuentedeprrafopredeter"/>
    <w:link w:val="Ttulo"/>
    <w:uiPriority w:val="10"/>
    <w:rPr>
      <w:sz w:val="52"/>
      <w:szCs w:val="52"/>
    </w:rPr>
  </w:style>
  <w:style w:type="table" w:customStyle="1" w:styleId="Style113">
    <w:name w:val="_Style 113"/>
    <w:basedOn w:val="TableNormal"/>
    <w:qFormat/>
    <w:tblPr>
      <w:tblCellMar>
        <w:left w:w="115" w:type="dxa"/>
        <w:right w:w="115" w:type="dxa"/>
      </w:tblCellMar>
    </w:tblPr>
  </w:style>
  <w:style w:type="table" w:customStyle="1" w:styleId="Style114">
    <w:name w:val="_Style 114"/>
    <w:basedOn w:val="TableNormal"/>
    <w:tblPr>
      <w:tblCellMar>
        <w:left w:w="108" w:type="dxa"/>
        <w:right w:w="108" w:type="dxa"/>
      </w:tblCellMar>
    </w:tblPr>
  </w:style>
  <w:style w:type="table" w:customStyle="1" w:styleId="Style115">
    <w:name w:val="_Style 115"/>
    <w:basedOn w:val="TableNormal"/>
    <w:qFormat/>
    <w:tblPr>
      <w:tblCellMar>
        <w:left w:w="115" w:type="dxa"/>
        <w:right w:w="115" w:type="dxa"/>
      </w:tblCellMar>
    </w:tblPr>
  </w:style>
  <w:style w:type="table" w:customStyle="1" w:styleId="Style116">
    <w:name w:val="_Style 116"/>
    <w:basedOn w:val="TableNormal"/>
    <w:qFormat/>
    <w:tblPr>
      <w:tblCellMar>
        <w:left w:w="115" w:type="dxa"/>
        <w:right w:w="115" w:type="dxa"/>
      </w:tblCellMar>
    </w:tblPr>
  </w:style>
  <w:style w:type="table" w:customStyle="1" w:styleId="Style117">
    <w:name w:val="_Style 117"/>
    <w:basedOn w:val="TableNormal"/>
    <w:tblPr>
      <w:tblCellMar>
        <w:left w:w="115" w:type="dxa"/>
        <w:right w:w="115" w:type="dxa"/>
      </w:tblCellMar>
    </w:tblPr>
  </w:style>
  <w:style w:type="table" w:customStyle="1" w:styleId="Style118">
    <w:name w:val="_Style 118"/>
    <w:basedOn w:val="TableNormal"/>
    <w:qFormat/>
    <w:tblPr>
      <w:tblCellMar>
        <w:left w:w="108" w:type="dxa"/>
        <w:right w:w="108" w:type="dxa"/>
      </w:tblCellMar>
    </w:tblPr>
  </w:style>
  <w:style w:type="table" w:customStyle="1" w:styleId="Style119">
    <w:name w:val="_Style 119"/>
    <w:basedOn w:val="TableNormal"/>
    <w:qFormat/>
    <w:tblPr>
      <w:tblCellMar>
        <w:left w:w="108" w:type="dxa"/>
        <w:right w:w="108" w:type="dxa"/>
      </w:tblCellMar>
    </w:tblPr>
  </w:style>
  <w:style w:type="table" w:customStyle="1" w:styleId="Style120">
    <w:name w:val="_Style 120"/>
    <w:basedOn w:val="TableNormal"/>
    <w:qFormat/>
    <w:tblPr>
      <w:tblCellMar>
        <w:left w:w="108" w:type="dxa"/>
        <w:right w:w="108" w:type="dxa"/>
      </w:tblCellMar>
    </w:tblPr>
  </w:style>
  <w:style w:type="table" w:customStyle="1" w:styleId="Style121">
    <w:name w:val="_Style 121"/>
    <w:basedOn w:val="TableNormal"/>
    <w:qFormat/>
    <w:tblPr>
      <w:tblCellMar>
        <w:left w:w="108" w:type="dxa"/>
        <w:right w:w="108" w:type="dxa"/>
      </w:tblCellMar>
    </w:tblPr>
  </w:style>
  <w:style w:type="table" w:customStyle="1" w:styleId="Style122">
    <w:name w:val="_Style 122"/>
    <w:basedOn w:val="TableNormal"/>
    <w:qFormat/>
    <w:tblPr>
      <w:tblCellMar>
        <w:left w:w="108" w:type="dxa"/>
        <w:right w:w="108" w:type="dxa"/>
      </w:tblCellMar>
    </w:tblPr>
  </w:style>
  <w:style w:type="table" w:customStyle="1" w:styleId="Style123">
    <w:name w:val="_Style 123"/>
    <w:basedOn w:val="TableNormal"/>
    <w:qFormat/>
    <w:tblPr>
      <w:tblCellMar>
        <w:left w:w="108" w:type="dxa"/>
        <w:right w:w="108" w:type="dxa"/>
      </w:tblCellMar>
    </w:tblPr>
  </w:style>
  <w:style w:type="table" w:customStyle="1" w:styleId="Style124">
    <w:name w:val="_Style 124"/>
    <w:basedOn w:val="TableNormal"/>
    <w:tblPr>
      <w:tblCellMar>
        <w:left w:w="108" w:type="dxa"/>
        <w:right w:w="108" w:type="dxa"/>
      </w:tblCellMar>
    </w:tblPr>
  </w:style>
  <w:style w:type="table" w:customStyle="1" w:styleId="Style125">
    <w:name w:val="_Style 125"/>
    <w:basedOn w:val="TableNormal"/>
    <w:qFormat/>
    <w:tblPr>
      <w:tblCellMar>
        <w:left w:w="108" w:type="dxa"/>
        <w:right w:w="108" w:type="dxa"/>
      </w:tblCellMar>
    </w:tblPr>
  </w:style>
  <w:style w:type="table" w:customStyle="1" w:styleId="Style126">
    <w:name w:val="_Style 126"/>
    <w:basedOn w:val="TableNormal"/>
    <w:tblPr>
      <w:tblCellMar>
        <w:left w:w="108" w:type="dxa"/>
        <w:right w:w="108" w:type="dxa"/>
      </w:tblCellMar>
    </w:tblPr>
  </w:style>
  <w:style w:type="table" w:customStyle="1" w:styleId="Style127">
    <w:name w:val="_Style 127"/>
    <w:basedOn w:val="TableNormal"/>
    <w:qFormat/>
    <w:tblPr>
      <w:tblCellMar>
        <w:left w:w="108" w:type="dxa"/>
        <w:right w:w="108" w:type="dxa"/>
      </w:tblCellMar>
    </w:tblPr>
  </w:style>
  <w:style w:type="table" w:customStyle="1" w:styleId="Style128">
    <w:name w:val="_Style 128"/>
    <w:basedOn w:val="TableNormal"/>
    <w:qFormat/>
    <w:tblPr>
      <w:tblCellMar>
        <w:left w:w="115" w:type="dxa"/>
        <w:right w:w="115" w:type="dxa"/>
      </w:tblCellMar>
    </w:tblPr>
  </w:style>
  <w:style w:type="table" w:customStyle="1" w:styleId="Style129">
    <w:name w:val="_Style 129"/>
    <w:basedOn w:val="TableNormal"/>
    <w:qFormat/>
    <w:tblPr>
      <w:tblCellMar>
        <w:left w:w="115" w:type="dxa"/>
        <w:right w:w="115" w:type="dxa"/>
      </w:tblCellMar>
    </w:tblPr>
  </w:style>
  <w:style w:type="table" w:customStyle="1" w:styleId="Style130">
    <w:name w:val="_Style 130"/>
    <w:basedOn w:val="TableNormal"/>
    <w:tblPr>
      <w:tblCellMar>
        <w:left w:w="115" w:type="dxa"/>
        <w:right w:w="115" w:type="dxa"/>
      </w:tblCellMar>
    </w:tblPr>
  </w:style>
  <w:style w:type="table" w:customStyle="1" w:styleId="Style131">
    <w:name w:val="_Style 131"/>
    <w:basedOn w:val="TableNormal"/>
    <w:tblPr>
      <w:tblCellMar>
        <w:left w:w="115" w:type="dxa"/>
        <w:right w:w="115" w:type="dxa"/>
      </w:tblCellMar>
    </w:tblPr>
  </w:style>
  <w:style w:type="table" w:customStyle="1" w:styleId="Style132">
    <w:name w:val="_Style 132"/>
    <w:basedOn w:val="TableNormal"/>
    <w:qFormat/>
    <w:tblPr>
      <w:tblCellMar>
        <w:left w:w="115" w:type="dxa"/>
        <w:right w:w="115" w:type="dxa"/>
      </w:tblCellMar>
    </w:tblPr>
  </w:style>
  <w:style w:type="table" w:customStyle="1" w:styleId="Style133">
    <w:name w:val="_Style 133"/>
    <w:basedOn w:val="TableNormal"/>
    <w:qFormat/>
    <w:tblPr>
      <w:tblCellMar>
        <w:left w:w="115" w:type="dxa"/>
        <w:right w:w="115" w:type="dxa"/>
      </w:tblCellMar>
    </w:tblPr>
  </w:style>
  <w:style w:type="table" w:customStyle="1" w:styleId="Style134">
    <w:name w:val="_Style 134"/>
    <w:basedOn w:val="TableNormal"/>
    <w:qFormat/>
    <w:tblPr>
      <w:tblCellMar>
        <w:left w:w="115" w:type="dxa"/>
        <w:right w:w="115" w:type="dxa"/>
      </w:tblCellMar>
    </w:tblPr>
  </w:style>
  <w:style w:type="table" w:customStyle="1" w:styleId="Style135">
    <w:name w:val="_Style 135"/>
    <w:basedOn w:val="TableNormal"/>
    <w:qFormat/>
    <w:tblPr>
      <w:tblCellMar>
        <w:left w:w="115" w:type="dxa"/>
        <w:right w:w="115" w:type="dxa"/>
      </w:tblCellMar>
    </w:tblPr>
  </w:style>
  <w:style w:type="table" w:customStyle="1" w:styleId="Style136">
    <w:name w:val="_Style 136"/>
    <w:basedOn w:val="TableNormal"/>
    <w:qFormat/>
    <w:tblPr>
      <w:tblCellMar>
        <w:left w:w="115" w:type="dxa"/>
        <w:right w:w="115" w:type="dxa"/>
      </w:tblCellMar>
    </w:tblPr>
  </w:style>
  <w:style w:type="table" w:customStyle="1" w:styleId="Style137">
    <w:name w:val="_Style 137"/>
    <w:basedOn w:val="TableNormal"/>
    <w:qFormat/>
    <w:tblPr>
      <w:tblCellMar>
        <w:left w:w="115" w:type="dxa"/>
        <w:right w:w="115" w:type="dxa"/>
      </w:tblCellMar>
    </w:tblPr>
  </w:style>
  <w:style w:type="table" w:customStyle="1" w:styleId="Style138">
    <w:name w:val="_Style 138"/>
    <w:basedOn w:val="TableNormal"/>
    <w:qFormat/>
    <w:tblPr>
      <w:tblCellMar>
        <w:left w:w="115" w:type="dxa"/>
        <w:right w:w="115" w:type="dxa"/>
      </w:tblCellMar>
    </w:tblPr>
  </w:style>
  <w:style w:type="table" w:customStyle="1" w:styleId="Style139">
    <w:name w:val="_Style 139"/>
    <w:basedOn w:val="TableNormal"/>
    <w:qFormat/>
    <w:tblPr>
      <w:tblCellMar>
        <w:left w:w="115" w:type="dxa"/>
        <w:right w:w="115" w:type="dxa"/>
      </w:tblCellMar>
    </w:tblPr>
  </w:style>
  <w:style w:type="table" w:customStyle="1" w:styleId="Style140">
    <w:name w:val="_Style 140"/>
    <w:basedOn w:val="TableNormal"/>
    <w:qFormat/>
    <w:tblPr>
      <w:tblCellMar>
        <w:left w:w="115" w:type="dxa"/>
        <w:right w:w="115" w:type="dxa"/>
      </w:tblCellMar>
    </w:tblPr>
  </w:style>
  <w:style w:type="table" w:customStyle="1" w:styleId="Style141">
    <w:name w:val="_Style 141"/>
    <w:basedOn w:val="TableNormal"/>
    <w:qFormat/>
    <w:tblPr>
      <w:tblCellMar>
        <w:left w:w="115" w:type="dxa"/>
        <w:right w:w="115" w:type="dxa"/>
      </w:tblCellMar>
    </w:tblPr>
  </w:style>
  <w:style w:type="table" w:customStyle="1" w:styleId="Style142">
    <w:name w:val="_Style 142"/>
    <w:basedOn w:val="TableNormal"/>
    <w:qFormat/>
    <w:tblPr>
      <w:tblCellMar>
        <w:top w:w="100" w:type="dxa"/>
        <w:left w:w="100" w:type="dxa"/>
        <w:bottom w:w="100" w:type="dxa"/>
        <w:right w:w="100" w:type="dxa"/>
      </w:tblCellMar>
    </w:tblPr>
  </w:style>
  <w:style w:type="table" w:customStyle="1" w:styleId="Style143">
    <w:name w:val="_Style 143"/>
    <w:basedOn w:val="TableNormal"/>
    <w:qFormat/>
    <w:tblPr>
      <w:tblCellMar>
        <w:left w:w="115" w:type="dxa"/>
        <w:right w:w="115" w:type="dxa"/>
      </w:tblCellMar>
    </w:tblPr>
  </w:style>
  <w:style w:type="table" w:customStyle="1" w:styleId="Style144">
    <w:name w:val="_Style 144"/>
    <w:basedOn w:val="TableNormal"/>
    <w:qFormat/>
    <w:tblPr>
      <w:tblCellMar>
        <w:top w:w="100" w:type="dxa"/>
        <w:left w:w="100" w:type="dxa"/>
        <w:bottom w:w="100" w:type="dxa"/>
        <w:right w:w="100" w:type="dxa"/>
      </w:tblCellMar>
    </w:tblPr>
  </w:style>
  <w:style w:type="table" w:customStyle="1" w:styleId="Style145">
    <w:name w:val="_Style 145"/>
    <w:basedOn w:val="TableNormal"/>
    <w:qFormat/>
    <w:tblPr>
      <w:tblCellMar>
        <w:left w:w="115" w:type="dxa"/>
        <w:right w:w="115" w:type="dxa"/>
      </w:tblCellMar>
    </w:tblPr>
  </w:style>
  <w:style w:type="table" w:customStyle="1" w:styleId="Style146">
    <w:name w:val="_Style 146"/>
    <w:basedOn w:val="TableNormal"/>
    <w:qFormat/>
    <w:tblPr>
      <w:tblCellMar>
        <w:top w:w="100" w:type="dxa"/>
        <w:left w:w="100" w:type="dxa"/>
        <w:bottom w:w="100" w:type="dxa"/>
        <w:right w:w="100" w:type="dxa"/>
      </w:tblCellMar>
    </w:tblPr>
  </w:style>
  <w:style w:type="table" w:customStyle="1" w:styleId="Style147">
    <w:name w:val="_Style 147"/>
    <w:basedOn w:val="TableNormal"/>
    <w:qFormat/>
    <w:tblPr>
      <w:tblCellMar>
        <w:left w:w="115" w:type="dxa"/>
        <w:right w:w="115" w:type="dxa"/>
      </w:tblCellMar>
    </w:tblPr>
  </w:style>
  <w:style w:type="table" w:customStyle="1" w:styleId="Style148">
    <w:name w:val="_Style 148"/>
    <w:basedOn w:val="TableNormal"/>
    <w:qFormat/>
    <w:tblPr>
      <w:tblCellMar>
        <w:left w:w="115" w:type="dxa"/>
        <w:right w:w="115" w:type="dxa"/>
      </w:tblCellMar>
    </w:tblPr>
  </w:style>
  <w:style w:type="table" w:customStyle="1" w:styleId="Style149">
    <w:name w:val="_Style 149"/>
    <w:basedOn w:val="TableNormal"/>
    <w:qFormat/>
    <w:tblPr>
      <w:tblCellMar>
        <w:left w:w="115" w:type="dxa"/>
        <w:right w:w="115" w:type="dxa"/>
      </w:tblCellMar>
    </w:tblPr>
  </w:style>
  <w:style w:type="table" w:customStyle="1" w:styleId="Style150">
    <w:name w:val="_Style 150"/>
    <w:basedOn w:val="TableNormal"/>
    <w:qFormat/>
    <w:tblPr>
      <w:tblCellMar>
        <w:left w:w="115" w:type="dxa"/>
        <w:right w:w="115" w:type="dxa"/>
      </w:tblCellMar>
    </w:tblPr>
  </w:style>
  <w:style w:type="table" w:customStyle="1" w:styleId="Style151">
    <w:name w:val="_Style 151"/>
    <w:basedOn w:val="TableNormal"/>
    <w:qFormat/>
    <w:tblPr>
      <w:tblCellMar>
        <w:left w:w="115" w:type="dxa"/>
        <w:right w:w="115" w:type="dxa"/>
      </w:tblCellMar>
    </w:tblPr>
  </w:style>
  <w:style w:type="table" w:customStyle="1" w:styleId="Style152">
    <w:name w:val="_Style 152"/>
    <w:basedOn w:val="TableNormal"/>
    <w:qFormat/>
    <w:tblPr>
      <w:tblCellMar>
        <w:left w:w="115" w:type="dxa"/>
        <w:right w:w="115" w:type="dxa"/>
      </w:tblCellMar>
    </w:tblPr>
  </w:style>
  <w:style w:type="table" w:customStyle="1" w:styleId="Style153">
    <w:name w:val="_Style 153"/>
    <w:basedOn w:val="TableNormal"/>
    <w:qFormat/>
    <w:tblPr>
      <w:tblCellMar>
        <w:left w:w="115" w:type="dxa"/>
        <w:right w:w="115" w:type="dxa"/>
      </w:tblCellMar>
    </w:tblPr>
  </w:style>
  <w:style w:type="table" w:customStyle="1" w:styleId="Style154">
    <w:name w:val="_Style 154"/>
    <w:basedOn w:val="TableNormal"/>
    <w:qFormat/>
    <w:tblPr>
      <w:tblCellMar>
        <w:left w:w="115" w:type="dxa"/>
        <w:right w:w="115" w:type="dxa"/>
      </w:tblCellMar>
    </w:tblPr>
  </w:style>
  <w:style w:type="table" w:customStyle="1" w:styleId="Style155">
    <w:name w:val="_Style 155"/>
    <w:basedOn w:val="TableNormal"/>
    <w:qFormat/>
    <w:tblPr>
      <w:tblCellMar>
        <w:left w:w="115" w:type="dxa"/>
        <w:right w:w="115" w:type="dxa"/>
      </w:tblCellMar>
    </w:tblPr>
  </w:style>
  <w:style w:type="table" w:customStyle="1" w:styleId="Style156">
    <w:name w:val="_Style 156"/>
    <w:basedOn w:val="TableNormal"/>
    <w:qFormat/>
    <w:tblPr>
      <w:tblCellMar>
        <w:left w:w="108" w:type="dxa"/>
        <w:right w:w="108" w:type="dxa"/>
      </w:tblCellMar>
    </w:tblPr>
  </w:style>
  <w:style w:type="table" w:customStyle="1" w:styleId="Style157">
    <w:name w:val="_Style 157"/>
    <w:basedOn w:val="TableNormal"/>
    <w:qFormat/>
    <w:tblPr>
      <w:tblCellMar>
        <w:left w:w="108" w:type="dxa"/>
        <w:right w:w="108" w:type="dxa"/>
      </w:tblCellMar>
    </w:tblPr>
  </w:style>
  <w:style w:type="table" w:customStyle="1" w:styleId="Style158">
    <w:name w:val="_Style 158"/>
    <w:basedOn w:val="TableNormal"/>
    <w:qFormat/>
    <w:tblPr>
      <w:tblCellMar>
        <w:left w:w="108" w:type="dxa"/>
        <w:right w:w="108" w:type="dxa"/>
      </w:tblCellMar>
    </w:tblPr>
  </w:style>
  <w:style w:type="paragraph" w:customStyle="1" w:styleId="Revisin1">
    <w:name w:val="Revisión1"/>
    <w:hidden/>
    <w:uiPriority w:val="99"/>
    <w:semiHidden/>
    <w:qFormat/>
    <w:rPr>
      <w:sz w:val="22"/>
      <w:szCs w:val="22"/>
      <w:lang w:val="es"/>
    </w:r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paragraph" w:styleId="Revisin">
    <w:name w:val="Revision"/>
    <w:hidden/>
    <w:uiPriority w:val="99"/>
    <w:semiHidden/>
    <w:rsid w:val="00E450A0"/>
    <w:rPr>
      <w:sz w:val="22"/>
      <w:szCs w:val="22"/>
      <w:lang w:val="es"/>
    </w:rPr>
  </w:style>
  <w:style w:type="character" w:styleId="Mencinsinresolver">
    <w:name w:val="Unresolved Mention"/>
    <w:basedOn w:val="Fuentedeprrafopredeter"/>
    <w:uiPriority w:val="99"/>
    <w:semiHidden/>
    <w:unhideWhenUsed/>
    <w:rsid w:val="00E450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pcbcentral.com/tarjeta-de-circuito-impreso-definiciones-y-terminologa-utilizada-parte-i"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jpeg"/><Relationship Id="rId11" Type="http://schemas.openxmlformats.org/officeDocument/2006/relationships/comments" Target="comment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tyles" Target="styles.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3" Type="http://schemas.microsoft.com/office/2016/09/relationships/commentsIds" Target="commentsIds.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footer1.xml.rels><?xml version="1.0" encoding="UTF-8" standalone="yes"?>
<Relationships xmlns="http://schemas.openxmlformats.org/package/2006/relationships"><Relationship Id="rId1" Type="http://schemas.openxmlformats.org/officeDocument/2006/relationships/image" Target="media/image81.png"/></Relationships>
</file>

<file path=word/_rels/header1.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txEqt0Lf0KrPU/AwXn/pNV9uPw==">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</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95397F5-588D-0B41-8060-620751604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70</Pages>
  <Words>11461</Words>
  <Characters>63038</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Estudiante</dc:creator>
  <cp:lastModifiedBy>USER</cp:lastModifiedBy>
  <cp:revision>3</cp:revision>
  <dcterms:created xsi:type="dcterms:W3CDTF">2022-11-23T22:53:00Z</dcterms:created>
  <dcterms:modified xsi:type="dcterms:W3CDTF">2022-11-24T00:33:00Z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2058-11.2.0.11380</vt:lpwstr>
  </property>
  <property fmtid="{D5CDD505-2E9C-101B-9397-08002B2CF9AE}" pid="3" name="ICV">
    <vt:lpwstr>5172B0453C5A436299C49C30747162FC</vt:lpwstr>
  </property>
</Properties>
</file>